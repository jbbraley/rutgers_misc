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F2BA4E" w14:textId="77777777" w:rsidR="000A7F45" w:rsidRPr="00FB3293" w:rsidRDefault="000A7F45" w:rsidP="000A7F45">
      <w:pPr>
        <w:jc w:val="center"/>
        <w:rPr>
          <w:b/>
          <w:bCs/>
          <w:sz w:val="28"/>
          <w:szCs w:val="28"/>
        </w:rPr>
      </w:pPr>
      <w:r w:rsidRPr="00FB3293">
        <w:rPr>
          <w:b/>
          <w:bCs/>
          <w:sz w:val="28"/>
          <w:szCs w:val="28"/>
        </w:rPr>
        <w:t xml:space="preserve">Structural Health Monitoring </w:t>
      </w:r>
      <w:r>
        <w:rPr>
          <w:b/>
          <w:bCs/>
          <w:sz w:val="28"/>
          <w:szCs w:val="28"/>
        </w:rPr>
        <w:t xml:space="preserve">to Quantify the Influence of Train Crossings on the Long-Term Performance of the </w:t>
      </w:r>
      <w:r w:rsidRPr="00FB3293">
        <w:rPr>
          <w:b/>
          <w:bCs/>
          <w:sz w:val="28"/>
          <w:szCs w:val="28"/>
        </w:rPr>
        <w:t>Manhattan Bridge</w:t>
      </w:r>
    </w:p>
    <w:p w14:paraId="53E1FE94" w14:textId="2997C08F" w:rsidR="00AC3800" w:rsidRPr="000204D0" w:rsidRDefault="00AC3800" w:rsidP="00AC3800">
      <w:pPr>
        <w:spacing w:after="80" w:line="240" w:lineRule="auto"/>
        <w:jc w:val="center"/>
      </w:pPr>
      <w:r w:rsidRPr="000204D0">
        <w:t xml:space="preserve">John Braley, </w:t>
      </w:r>
      <w:r w:rsidR="00D14692" w:rsidRPr="000204D0">
        <w:t xml:space="preserve">Saeed </w:t>
      </w:r>
      <w:proofErr w:type="spellStart"/>
      <w:r w:rsidR="00D14692" w:rsidRPr="000204D0">
        <w:t>Babanajad</w:t>
      </w:r>
      <w:proofErr w:type="spellEnd"/>
      <w:r w:rsidR="00D14692" w:rsidRPr="000204D0">
        <w:t xml:space="preserve">, </w:t>
      </w:r>
      <w:r w:rsidR="004D061A">
        <w:t xml:space="preserve">Adriana </w:t>
      </w:r>
      <w:proofErr w:type="spellStart"/>
      <w:r w:rsidR="004D061A">
        <w:t>Trias</w:t>
      </w:r>
      <w:proofErr w:type="spellEnd"/>
      <w:r w:rsidR="004D061A">
        <w:t>, Dom</w:t>
      </w:r>
      <w:r w:rsidR="004D061A" w:rsidRPr="004D061A">
        <w:t xml:space="preserve"> </w:t>
      </w:r>
      <w:proofErr w:type="spellStart"/>
      <w:r w:rsidR="004D061A" w:rsidRPr="004D061A">
        <w:t>wirkijowski</w:t>
      </w:r>
      <w:proofErr w:type="spellEnd"/>
      <w:r w:rsidR="004D061A">
        <w:t xml:space="preserve">, </w:t>
      </w:r>
      <w:r w:rsidRPr="000204D0">
        <w:t>Franklin Moon</w:t>
      </w:r>
    </w:p>
    <w:p w14:paraId="1FF04F1B" w14:textId="77777777" w:rsidR="00AC3800" w:rsidRDefault="00AC3800" w:rsidP="00AC3800">
      <w:pPr>
        <w:spacing w:after="80" w:line="240" w:lineRule="auto"/>
        <w:jc w:val="center"/>
      </w:pPr>
      <w:r w:rsidRPr="000204D0">
        <w:t>Center for Advanced Infrastructure and Transportation (CAIT), Rutgers University</w:t>
      </w:r>
    </w:p>
    <w:p w14:paraId="61178264" w14:textId="77777777" w:rsidR="00AC3800" w:rsidRPr="00D14692" w:rsidRDefault="00AC3800" w:rsidP="00D14692">
      <w:pPr>
        <w:spacing w:after="80" w:line="240" w:lineRule="auto"/>
        <w:jc w:val="center"/>
      </w:pPr>
      <w:r w:rsidRPr="00D14692">
        <w:t>December 1</w:t>
      </w:r>
      <w:r w:rsidR="00D14692">
        <w:t>8</w:t>
      </w:r>
      <w:r w:rsidRPr="00D14692">
        <w:t>, 2018</w:t>
      </w:r>
    </w:p>
    <w:p w14:paraId="5DF23063" w14:textId="77777777" w:rsidR="00D14692" w:rsidRDefault="00D14692" w:rsidP="00AC3800">
      <w:pPr>
        <w:spacing w:after="80" w:line="240" w:lineRule="auto"/>
        <w:jc w:val="center"/>
        <w:rPr>
          <w:sz w:val="20"/>
          <w:szCs w:val="20"/>
        </w:rPr>
      </w:pPr>
    </w:p>
    <w:p w14:paraId="09DDE178" w14:textId="42CE9147" w:rsidR="006C6240" w:rsidRPr="007308D4" w:rsidRDefault="006C6240" w:rsidP="006C6240">
      <w:pPr>
        <w:spacing w:after="0"/>
        <w:rPr>
          <w:rFonts w:cstheme="minorHAnsi"/>
        </w:rPr>
      </w:pPr>
      <w:r w:rsidRPr="007308D4">
        <w:rPr>
          <w:rFonts w:cstheme="minorHAnsi"/>
        </w:rPr>
        <w:t xml:space="preserve">The purpose of this document is to provide NYCDOT the results of the initial bridge survey as well as a detailed breakdown of the </w:t>
      </w:r>
      <w:del w:id="0" w:author="John Braley" w:date="2018-12-18T08:03:00Z">
        <w:r w:rsidRPr="007308D4" w:rsidDel="007573D7">
          <w:rPr>
            <w:rFonts w:cstheme="minorHAnsi"/>
          </w:rPr>
          <w:delText xml:space="preserve">long-term </w:delText>
        </w:r>
      </w:del>
      <w:r w:rsidRPr="007308D4">
        <w:rPr>
          <w:rFonts w:cstheme="minorHAnsi"/>
        </w:rPr>
        <w:t xml:space="preserve">instrumentation plan </w:t>
      </w:r>
      <w:ins w:id="1" w:author="John Braley" w:date="2018-12-18T08:03:00Z">
        <w:r w:rsidR="007573D7">
          <w:rPr>
            <w:rFonts w:cstheme="minorHAnsi"/>
          </w:rPr>
          <w:t xml:space="preserve">for the next stage of </w:t>
        </w:r>
        <w:r w:rsidR="007573D7" w:rsidRPr="007308D4">
          <w:rPr>
            <w:rFonts w:cstheme="minorHAnsi"/>
          </w:rPr>
          <w:t xml:space="preserve">long-term </w:t>
        </w:r>
        <w:r w:rsidR="007573D7">
          <w:rPr>
            <w:rFonts w:cstheme="minorHAnsi"/>
          </w:rPr>
          <w:t xml:space="preserve">monitoring </w:t>
        </w:r>
      </w:ins>
      <w:r w:rsidRPr="007308D4">
        <w:rPr>
          <w:rFonts w:cstheme="minorHAnsi"/>
        </w:rPr>
        <w:t>that Rutgers Team is planning to conduct on the Manhattan Bridge. In addition to reviewing and providing comments or changes to this project plan, prior to initiating the long-term monitoring campaign, there are a few logistical arrangements that need to be addressed. The details of these items are discussed thoroughly throughout the plan and summarized here for convenience:</w:t>
      </w:r>
    </w:p>
    <w:p w14:paraId="71C0D1DA" w14:textId="608A9DBB" w:rsidR="006C6240" w:rsidRPr="007308D4" w:rsidRDefault="006C6240" w:rsidP="00D94916">
      <w:pPr>
        <w:pStyle w:val="ListParagraph"/>
        <w:numPr>
          <w:ilvl w:val="0"/>
          <w:numId w:val="3"/>
        </w:numPr>
        <w:spacing w:after="0"/>
        <w:rPr>
          <w:rFonts w:cstheme="minorHAnsi"/>
        </w:rPr>
      </w:pPr>
      <w:r w:rsidRPr="007308D4">
        <w:rPr>
          <w:rFonts w:cstheme="minorHAnsi"/>
        </w:rPr>
        <w:t>Establish the protocol for continuous visit</w:t>
      </w:r>
      <w:r w:rsidR="00D94916" w:rsidRPr="007308D4">
        <w:rPr>
          <w:rFonts w:cstheme="minorHAnsi"/>
        </w:rPr>
        <w:t>s</w:t>
      </w:r>
      <w:r w:rsidRPr="007308D4">
        <w:rPr>
          <w:rFonts w:cstheme="minorHAnsi"/>
        </w:rPr>
        <w:t xml:space="preserve"> of the site for about 1-2 weeks period during the January (including scaffolding and instrumentation) </w:t>
      </w:r>
    </w:p>
    <w:p w14:paraId="0D3F9AE0" w14:textId="64F2DF84" w:rsidR="006C6240" w:rsidRPr="007308D4" w:rsidRDefault="007573D7" w:rsidP="006C6240">
      <w:pPr>
        <w:pStyle w:val="ListParagraph"/>
        <w:numPr>
          <w:ilvl w:val="0"/>
          <w:numId w:val="3"/>
        </w:numPr>
        <w:spacing w:after="0"/>
        <w:rPr>
          <w:rFonts w:cstheme="minorHAnsi"/>
        </w:rPr>
      </w:pPr>
      <w:ins w:id="2" w:author="John Braley" w:date="2018-12-18T08:04:00Z">
        <w:r>
          <w:rPr>
            <w:rFonts w:cstheme="minorHAnsi"/>
          </w:rPr>
          <w:t xml:space="preserve">Provide </w:t>
        </w:r>
        <w:r w:rsidR="00B27398">
          <w:rPr>
            <w:rFonts w:cstheme="minorHAnsi"/>
          </w:rPr>
          <w:t>structural drawings of approach spans</w:t>
        </w:r>
      </w:ins>
      <w:del w:id="3" w:author="John Braley" w:date="2018-12-18T08:05:00Z">
        <w:r w:rsidR="006C6240" w:rsidRPr="007308D4" w:rsidDel="00B27398">
          <w:rPr>
            <w:rFonts w:cstheme="minorHAnsi"/>
          </w:rPr>
          <w:delText xml:space="preserve">If possible, it would be very useful to have access to the </w:delText>
        </w:r>
        <w:r w:rsidR="00D94916" w:rsidRPr="007308D4" w:rsidDel="00B27398">
          <w:rPr>
            <w:rFonts w:cstheme="minorHAnsi"/>
          </w:rPr>
          <w:delText xml:space="preserve">remaining </w:delText>
        </w:r>
        <w:r w:rsidR="006C6240" w:rsidRPr="007308D4" w:rsidDel="00B27398">
          <w:rPr>
            <w:rFonts w:cstheme="minorHAnsi"/>
          </w:rPr>
          <w:delText>structural plans of the Manhattan approach spans of the bridge</w:delText>
        </w:r>
      </w:del>
    </w:p>
    <w:p w14:paraId="18633C49" w14:textId="5D4563A9" w:rsidR="006C6240" w:rsidRPr="007308D4" w:rsidRDefault="00B27398" w:rsidP="006C6240">
      <w:pPr>
        <w:pStyle w:val="ListParagraph"/>
        <w:numPr>
          <w:ilvl w:val="0"/>
          <w:numId w:val="3"/>
        </w:numPr>
        <w:spacing w:after="0"/>
        <w:rPr>
          <w:rFonts w:cstheme="minorHAnsi"/>
        </w:rPr>
      </w:pPr>
      <w:ins w:id="4" w:author="John Braley" w:date="2018-12-18T08:05:00Z">
        <w:r>
          <w:rPr>
            <w:rFonts w:cstheme="minorHAnsi"/>
          </w:rPr>
          <w:t xml:space="preserve">Provide </w:t>
        </w:r>
      </w:ins>
      <w:del w:id="5" w:author="John Braley" w:date="2018-12-18T08:05:00Z">
        <w:r w:rsidR="006C6240" w:rsidRPr="007308D4" w:rsidDel="00B27398">
          <w:rPr>
            <w:rFonts w:cstheme="minorHAnsi"/>
          </w:rPr>
          <w:delText>A</w:delText>
        </w:r>
      </w:del>
      <w:ins w:id="6" w:author="John Braley" w:date="2018-12-18T08:05:00Z">
        <w:r>
          <w:rPr>
            <w:rFonts w:cstheme="minorHAnsi"/>
          </w:rPr>
          <w:t>a</w:t>
        </w:r>
      </w:ins>
      <w:r w:rsidR="006C6240" w:rsidRPr="007308D4">
        <w:rPr>
          <w:rFonts w:cstheme="minorHAnsi"/>
        </w:rPr>
        <w:t>ccess to electrical power</w:t>
      </w:r>
      <w:del w:id="7" w:author="John Braley" w:date="2018-12-18T08:06:00Z">
        <w:r w:rsidR="006C6240" w:rsidRPr="007308D4" w:rsidDel="00B27398">
          <w:rPr>
            <w:rFonts w:cstheme="minorHAnsi"/>
          </w:rPr>
          <w:delText xml:space="preserve"> (would be discussed later)</w:delText>
        </w:r>
      </w:del>
      <w:r w:rsidR="006C6240" w:rsidRPr="007308D4">
        <w:rPr>
          <w:rFonts w:cstheme="minorHAnsi"/>
        </w:rPr>
        <w:t xml:space="preserve"> </w:t>
      </w:r>
    </w:p>
    <w:p w14:paraId="320C8726" w14:textId="76EE8F8D" w:rsidR="006C6240" w:rsidRPr="007308D4" w:rsidRDefault="006C6240" w:rsidP="006C6240">
      <w:pPr>
        <w:pStyle w:val="ListParagraph"/>
        <w:numPr>
          <w:ilvl w:val="0"/>
          <w:numId w:val="3"/>
        </w:numPr>
        <w:spacing w:after="0"/>
        <w:rPr>
          <w:rFonts w:cstheme="minorHAnsi"/>
        </w:rPr>
      </w:pPr>
      <w:r w:rsidRPr="007308D4">
        <w:rPr>
          <w:rFonts w:cstheme="minorHAnsi"/>
        </w:rPr>
        <w:t>Approv</w:t>
      </w:r>
      <w:ins w:id="8" w:author="John Braley" w:date="2018-12-18T08:05:00Z">
        <w:r w:rsidR="00B27398">
          <w:rPr>
            <w:rFonts w:cstheme="minorHAnsi"/>
          </w:rPr>
          <w:t>e</w:t>
        </w:r>
      </w:ins>
      <w:del w:id="9" w:author="John Braley" w:date="2018-12-18T08:05:00Z">
        <w:r w:rsidRPr="007308D4" w:rsidDel="00B27398">
          <w:rPr>
            <w:rFonts w:cstheme="minorHAnsi"/>
          </w:rPr>
          <w:delText>al of</w:delText>
        </w:r>
      </w:del>
      <w:r w:rsidRPr="007308D4">
        <w:rPr>
          <w:rFonts w:cstheme="minorHAnsi"/>
        </w:rPr>
        <w:t xml:space="preserve"> the location of the long-term data acquisition system enclosure </w:t>
      </w:r>
      <w:del w:id="10" w:author="John Braley" w:date="2018-12-18T08:06:00Z">
        <w:r w:rsidRPr="007308D4" w:rsidDel="00B27398">
          <w:rPr>
            <w:rFonts w:cstheme="minorHAnsi"/>
          </w:rPr>
          <w:delText>(would be discussed later)</w:delText>
        </w:r>
      </w:del>
    </w:p>
    <w:p w14:paraId="25A99359" w14:textId="5EBE2431" w:rsidR="006C6240" w:rsidRPr="007308D4" w:rsidRDefault="006C6240" w:rsidP="006C6240">
      <w:pPr>
        <w:pStyle w:val="ListParagraph"/>
        <w:numPr>
          <w:ilvl w:val="0"/>
          <w:numId w:val="3"/>
        </w:numPr>
        <w:spacing w:after="0"/>
        <w:rPr>
          <w:rFonts w:cstheme="minorHAnsi"/>
        </w:rPr>
      </w:pPr>
      <w:commentRangeStart w:id="11"/>
      <w:r w:rsidRPr="007308D4">
        <w:rPr>
          <w:rFonts w:cstheme="minorHAnsi"/>
        </w:rPr>
        <w:t>Approv</w:t>
      </w:r>
      <w:ins w:id="12" w:author="John Braley" w:date="2018-12-18T08:06:00Z">
        <w:r w:rsidR="00B27398">
          <w:rPr>
            <w:rFonts w:cstheme="minorHAnsi"/>
          </w:rPr>
          <w:t>e</w:t>
        </w:r>
      </w:ins>
      <w:del w:id="13" w:author="John Braley" w:date="2018-12-18T08:06:00Z">
        <w:r w:rsidRPr="007308D4" w:rsidDel="00B27398">
          <w:rPr>
            <w:rFonts w:cstheme="minorHAnsi"/>
          </w:rPr>
          <w:delText>al</w:delText>
        </w:r>
      </w:del>
      <w:r w:rsidRPr="007308D4">
        <w:rPr>
          <w:rFonts w:cstheme="minorHAnsi"/>
        </w:rPr>
        <w:t xml:space="preserve"> </w:t>
      </w:r>
      <w:del w:id="14" w:author="John Braley" w:date="2018-12-18T08:06:00Z">
        <w:r w:rsidRPr="007308D4" w:rsidDel="00B27398">
          <w:rPr>
            <w:rFonts w:cstheme="minorHAnsi"/>
          </w:rPr>
          <w:delText xml:space="preserve">for </w:delText>
        </w:r>
      </w:del>
      <w:r w:rsidRPr="007308D4">
        <w:rPr>
          <w:rFonts w:cstheme="minorHAnsi"/>
        </w:rPr>
        <w:t xml:space="preserve">the </w:t>
      </w:r>
      <w:del w:id="15" w:author="John Braley" w:date="2018-12-18T08:06:00Z">
        <w:r w:rsidRPr="007308D4" w:rsidDel="00B27398">
          <w:rPr>
            <w:rFonts w:cstheme="minorHAnsi"/>
          </w:rPr>
          <w:delText xml:space="preserve">erection of </w:delText>
        </w:r>
      </w:del>
      <w:r w:rsidRPr="007308D4">
        <w:rPr>
          <w:rFonts w:cstheme="minorHAnsi"/>
        </w:rPr>
        <w:t>scaffolding</w:t>
      </w:r>
      <w:ins w:id="16" w:author="John Braley" w:date="2018-12-18T08:06:00Z">
        <w:r w:rsidR="00B27398">
          <w:rPr>
            <w:rFonts w:cstheme="minorHAnsi"/>
          </w:rPr>
          <w:t xml:space="preserve"> plan</w:t>
        </w:r>
      </w:ins>
      <w:r w:rsidRPr="007308D4">
        <w:rPr>
          <w:rFonts w:cstheme="minorHAnsi"/>
        </w:rPr>
        <w:t xml:space="preserve"> at the locations of envisioned instrumentations </w:t>
      </w:r>
      <w:del w:id="17" w:author="John Braley" w:date="2018-12-18T08:06:00Z">
        <w:r w:rsidRPr="007308D4" w:rsidDel="00B27398">
          <w:rPr>
            <w:rFonts w:cstheme="minorHAnsi"/>
          </w:rPr>
          <w:delText>(would be discussed later)</w:delText>
        </w:r>
      </w:del>
      <w:commentRangeEnd w:id="11"/>
      <w:r w:rsidR="00B27398">
        <w:rPr>
          <w:rStyle w:val="CommentReference"/>
        </w:rPr>
        <w:commentReference w:id="11"/>
      </w:r>
    </w:p>
    <w:p w14:paraId="4634723C" w14:textId="01D76CBA" w:rsidR="006C6240" w:rsidRPr="007308D4" w:rsidRDefault="006C6240" w:rsidP="00D94916">
      <w:pPr>
        <w:pStyle w:val="ListParagraph"/>
        <w:numPr>
          <w:ilvl w:val="0"/>
          <w:numId w:val="3"/>
        </w:numPr>
        <w:spacing w:after="0"/>
        <w:rPr>
          <w:rFonts w:cstheme="minorHAnsi"/>
        </w:rPr>
      </w:pPr>
      <w:r w:rsidRPr="007308D4">
        <w:rPr>
          <w:rFonts w:cstheme="minorHAnsi"/>
        </w:rPr>
        <w:t>Approv</w:t>
      </w:r>
      <w:ins w:id="18" w:author="John Braley" w:date="2018-12-18T08:08:00Z">
        <w:r w:rsidR="00B27398">
          <w:rPr>
            <w:rFonts w:cstheme="minorHAnsi"/>
          </w:rPr>
          <w:t>e</w:t>
        </w:r>
      </w:ins>
      <w:del w:id="19" w:author="John Braley" w:date="2018-12-18T08:08:00Z">
        <w:r w:rsidRPr="007308D4" w:rsidDel="00B27398">
          <w:rPr>
            <w:rFonts w:cstheme="minorHAnsi"/>
          </w:rPr>
          <w:delText>al</w:delText>
        </w:r>
      </w:del>
      <w:ins w:id="20" w:author="John Braley" w:date="2018-12-18T08:08:00Z">
        <w:r w:rsidR="00B27398">
          <w:rPr>
            <w:rFonts w:cstheme="minorHAnsi"/>
          </w:rPr>
          <w:t xml:space="preserve"> </w:t>
        </w:r>
      </w:ins>
      <w:del w:id="21" w:author="John Braley" w:date="2018-12-18T08:08:00Z">
        <w:r w:rsidRPr="007308D4" w:rsidDel="00B27398">
          <w:rPr>
            <w:rFonts w:cstheme="minorHAnsi"/>
          </w:rPr>
          <w:delText xml:space="preserve"> for </w:delText>
        </w:r>
      </w:del>
      <w:r w:rsidRPr="007308D4">
        <w:rPr>
          <w:rFonts w:cstheme="minorHAnsi"/>
        </w:rPr>
        <w:t xml:space="preserve">spot paint removal, micro-dot welding, </w:t>
      </w:r>
      <w:r w:rsidR="00D94916" w:rsidRPr="007308D4">
        <w:rPr>
          <w:rFonts w:cstheme="minorHAnsi"/>
        </w:rPr>
        <w:t>and sensor protection enclosure using epoxy</w:t>
      </w:r>
    </w:p>
    <w:p w14:paraId="271596F4" w14:textId="77777777" w:rsidR="006C6240" w:rsidRDefault="006C6240" w:rsidP="00AC3800">
      <w:pPr>
        <w:spacing w:after="80" w:line="240" w:lineRule="auto"/>
        <w:jc w:val="center"/>
        <w:rPr>
          <w:sz w:val="20"/>
          <w:szCs w:val="20"/>
        </w:rPr>
      </w:pPr>
    </w:p>
    <w:p w14:paraId="024CC99D" w14:textId="77777777" w:rsidR="006C6240" w:rsidRDefault="006C6240" w:rsidP="00AC3800">
      <w:pPr>
        <w:spacing w:after="80" w:line="240" w:lineRule="auto"/>
        <w:jc w:val="center"/>
        <w:rPr>
          <w:sz w:val="20"/>
          <w:szCs w:val="20"/>
        </w:rPr>
      </w:pPr>
    </w:p>
    <w:p w14:paraId="2F371BAF" w14:textId="3E5AAEC7" w:rsidR="00D14692" w:rsidRDefault="00D14692" w:rsidP="003527EB">
      <w:pPr>
        <w:pStyle w:val="Heading2"/>
        <w:pPrChange w:id="22" w:author="John Braley" w:date="2018-12-18T08:39:00Z">
          <w:pPr/>
        </w:pPrChange>
      </w:pPr>
      <w:del w:id="23" w:author="John Braley" w:date="2018-12-18T08:39:00Z">
        <w:r w:rsidDel="003527EB">
          <w:delText>Task 2</w:delText>
        </w:r>
        <w:r w:rsidR="000A7F45" w:rsidDel="003527EB">
          <w:delText xml:space="preserve"> Initial Survey</w:delText>
        </w:r>
      </w:del>
      <w:ins w:id="24" w:author="John Braley" w:date="2018-12-18T08:39:00Z">
        <w:r w:rsidR="003527EB">
          <w:t>State of progress</w:t>
        </w:r>
      </w:ins>
    </w:p>
    <w:p w14:paraId="702DDA9E" w14:textId="3208FDA3" w:rsidR="00D14692" w:rsidRDefault="00D14692" w:rsidP="00D14692">
      <w:r>
        <w:t xml:space="preserve">On November 16, 2018, a preliminary data survey was conducted on the Manhattan Bridge as part of a larger effort to better understand the effect of rail splice misalignment on bridge performance. </w:t>
      </w:r>
      <w:r w:rsidR="00F972A4">
        <w:t xml:space="preserve">The test was particularly conducted on the south side of the bridge between Division and E Broadway streets. </w:t>
      </w:r>
      <w:r>
        <w:t>The survey was performed to assess the su</w:t>
      </w:r>
      <w:bookmarkStart w:id="25" w:name="_GoBack"/>
      <w:r>
        <w:t>i</w:t>
      </w:r>
      <w:bookmarkEnd w:id="25"/>
      <w:r>
        <w:t xml:space="preserve">tability of locations for more </w:t>
      </w:r>
      <w:r w:rsidRPr="00AE1C7D">
        <w:rPr>
          <w:noProof/>
        </w:rPr>
        <w:t>in</w:t>
      </w:r>
      <w:r w:rsidR="00AE1C7D">
        <w:rPr>
          <w:noProof/>
        </w:rPr>
        <w:t>-</w:t>
      </w:r>
      <w:r w:rsidRPr="00AE1C7D">
        <w:rPr>
          <w:noProof/>
        </w:rPr>
        <w:t>depth</w:t>
      </w:r>
      <w:r>
        <w:t xml:space="preserve"> instrumentation, and to gain further understanding of the nature of the coupled dynamic system (train-bridge interaction). </w:t>
      </w:r>
    </w:p>
    <w:p w14:paraId="2A28DBA2" w14:textId="55055AE1" w:rsidR="00964E17" w:rsidRPr="00964E17" w:rsidRDefault="00964E17" w:rsidP="003169AB">
      <w:r w:rsidRPr="00964E17">
        <w:t xml:space="preserve">As shown in Fig. 1, the accelerometers were easily installed and removed without any damage to the bridge elements due to the magnetic mounts. The sensors </w:t>
      </w:r>
      <w:del w:id="26" w:author="John Braley" w:date="2018-12-18T08:09:00Z">
        <w:r w:rsidRPr="00964E17" w:rsidDel="00B27398">
          <w:delText xml:space="preserve">are </w:delText>
        </w:r>
      </w:del>
      <w:ins w:id="27" w:author="John Braley" w:date="2018-12-18T08:09:00Z">
        <w:r w:rsidR="00B27398">
          <w:t>were</w:t>
        </w:r>
        <w:r w:rsidR="00B27398" w:rsidRPr="00964E17">
          <w:t xml:space="preserve"> </w:t>
        </w:r>
      </w:ins>
      <w:r w:rsidRPr="00964E17">
        <w:t xml:space="preserve">PCB (model 393A03) ceramic shear ICP accelerometers with a frequency range of 0.5 Hz to 2000 Hz and a measurement range of </w:t>
      </w:r>
      <w:r w:rsidRPr="00964E17">
        <w:sym w:font="Symbol" w:char="F0B1"/>
      </w:r>
      <w:r w:rsidRPr="00964E17">
        <w:t xml:space="preserve">5g. </w:t>
      </w:r>
      <w:r w:rsidR="003169AB" w:rsidRPr="00B27398">
        <w:rPr>
          <w:rPrChange w:id="28" w:author="John Braley" w:date="2018-12-18T08:10:00Z">
            <w:rPr>
              <w:rFonts w:ascii="Helvetica" w:hAnsi="Helvetica" w:cs="Helvetica"/>
            </w:rPr>
          </w:rPrChange>
        </w:rPr>
        <w:t>Fig. 2 below illustrates the typical sensor locations.</w:t>
      </w:r>
    </w:p>
    <w:p w14:paraId="7C7E8F9E" w14:textId="77777777" w:rsidR="00964E17" w:rsidRPr="00FB3293" w:rsidRDefault="00964E17" w:rsidP="00964E17">
      <w:pPr>
        <w:spacing w:after="0"/>
        <w:jc w:val="center"/>
        <w:rPr>
          <w:rFonts w:ascii="Helvetica" w:hAnsi="Helvetica" w:cs="Helvetica"/>
          <w:b/>
          <w:bCs/>
        </w:rPr>
      </w:pPr>
      <w:r w:rsidRPr="00FB3293">
        <w:rPr>
          <w:noProof/>
        </w:rPr>
        <w:lastRenderedPageBreak/>
        <w:drawing>
          <wp:inline distT="0" distB="0" distL="0" distR="0" wp14:anchorId="01DA69C0" wp14:editId="2F6C6EF2">
            <wp:extent cx="1104900" cy="18298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14398" cy="1845564"/>
                    </a:xfrm>
                    <a:prstGeom prst="rect">
                      <a:avLst/>
                    </a:prstGeom>
                  </pic:spPr>
                </pic:pic>
              </a:graphicData>
            </a:graphic>
          </wp:inline>
        </w:drawing>
      </w:r>
    </w:p>
    <w:p w14:paraId="1E58A254" w14:textId="1D728CCB" w:rsidR="00964E17" w:rsidRPr="00FB3293" w:rsidRDefault="00964E17" w:rsidP="00964E17">
      <w:pPr>
        <w:pStyle w:val="Caption"/>
        <w:jc w:val="center"/>
        <w:rPr>
          <w:rFonts w:ascii="Helvetica" w:hAnsi="Helvetica" w:cs="Helvetica"/>
          <w:sz w:val="22"/>
          <w:szCs w:val="22"/>
        </w:rPr>
      </w:pPr>
      <w:r w:rsidRPr="00FB3293">
        <w:rPr>
          <w:sz w:val="22"/>
          <w:szCs w:val="22"/>
        </w:rPr>
        <w:t xml:space="preserve">Figure 1 Typical </w:t>
      </w:r>
      <w:ins w:id="29" w:author="John Braley" w:date="2018-12-18T08:10:00Z">
        <w:r w:rsidR="00B27398">
          <w:rPr>
            <w:sz w:val="22"/>
            <w:szCs w:val="22"/>
          </w:rPr>
          <w:t xml:space="preserve">Model of </w:t>
        </w:r>
      </w:ins>
      <w:r w:rsidRPr="00FB3293">
        <w:rPr>
          <w:sz w:val="22"/>
          <w:szCs w:val="22"/>
        </w:rPr>
        <w:t>Accelerometer</w:t>
      </w:r>
      <w:del w:id="30" w:author="John Braley" w:date="2018-12-18T08:10:00Z">
        <w:r w:rsidRPr="00FB3293" w:rsidDel="00B27398">
          <w:rPr>
            <w:sz w:val="22"/>
            <w:szCs w:val="22"/>
          </w:rPr>
          <w:delText xml:space="preserve"> Locations</w:delText>
        </w:r>
      </w:del>
    </w:p>
    <w:p w14:paraId="495822CB" w14:textId="77777777" w:rsidR="00964E17" w:rsidRPr="00FB3293" w:rsidRDefault="00964E17" w:rsidP="00964E17">
      <w:pPr>
        <w:spacing w:after="0"/>
        <w:rPr>
          <w:rFonts w:ascii="Helvetica" w:hAnsi="Helvetica" w:cs="Helvetica"/>
        </w:rPr>
      </w:pPr>
    </w:p>
    <w:p w14:paraId="553B9B03" w14:textId="77777777" w:rsidR="00964E17" w:rsidRPr="00FB3293" w:rsidRDefault="003169AB" w:rsidP="00964E17">
      <w:pPr>
        <w:keepNext/>
        <w:spacing w:after="0"/>
        <w:jc w:val="center"/>
      </w:pPr>
      <w:r>
        <w:rPr>
          <w:noProof/>
        </w:rPr>
        <w:drawing>
          <wp:inline distT="0" distB="0" distL="0" distR="0" wp14:anchorId="2943C998" wp14:editId="2899A130">
            <wp:extent cx="5943600" cy="4572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AB6B70D" w14:textId="77777777" w:rsidR="00964E17" w:rsidRPr="00FB3293" w:rsidRDefault="00964E17" w:rsidP="003169AB">
      <w:pPr>
        <w:pStyle w:val="Caption"/>
        <w:jc w:val="center"/>
        <w:rPr>
          <w:rFonts w:ascii="Helvetica" w:hAnsi="Helvetica" w:cs="Helvetica"/>
          <w:sz w:val="22"/>
          <w:szCs w:val="22"/>
        </w:rPr>
      </w:pPr>
      <w:r w:rsidRPr="00FB3293">
        <w:rPr>
          <w:sz w:val="22"/>
          <w:szCs w:val="22"/>
        </w:rPr>
        <w:t>Figure 2</w:t>
      </w:r>
      <w:r w:rsidR="003169AB">
        <w:rPr>
          <w:sz w:val="22"/>
          <w:szCs w:val="22"/>
        </w:rPr>
        <w:t xml:space="preserve"> </w:t>
      </w:r>
      <w:r w:rsidRPr="00FB3293">
        <w:rPr>
          <w:sz w:val="22"/>
          <w:szCs w:val="22"/>
        </w:rPr>
        <w:t>Accelerometer Locations</w:t>
      </w:r>
      <w:r w:rsidR="003169AB">
        <w:rPr>
          <w:sz w:val="22"/>
          <w:szCs w:val="22"/>
        </w:rPr>
        <w:t xml:space="preserve"> (South Bound)</w:t>
      </w:r>
    </w:p>
    <w:p w14:paraId="7EC9BBC9" w14:textId="336E7371" w:rsidR="00012870" w:rsidRDefault="00012870" w:rsidP="00574814">
      <w:r>
        <w:t>B</w:t>
      </w:r>
      <w:r w:rsidR="00566E42">
        <w:t>ef</w:t>
      </w:r>
      <w:r>
        <w:t xml:space="preserve">ore conducting any measurements, the Rutgers team </w:t>
      </w:r>
      <w:del w:id="31" w:author="John Braley" w:date="2018-12-18T08:10:00Z">
        <w:r w:rsidDel="00B27398">
          <w:delText>had a complete survey</w:delText>
        </w:r>
      </w:del>
      <w:ins w:id="32" w:author="John Braley" w:date="2018-12-18T08:10:00Z">
        <w:r w:rsidR="00B27398">
          <w:t>surveyed</w:t>
        </w:r>
      </w:ins>
      <w:del w:id="33" w:author="John Braley" w:date="2018-12-18T08:10:00Z">
        <w:r w:rsidDel="00B27398">
          <w:delText xml:space="preserve"> of</w:delText>
        </w:r>
      </w:del>
      <w:r>
        <w:t xml:space="preserve"> the problematic rail splic</w:t>
      </w:r>
      <w:ins w:id="34" w:author="John Braley" w:date="2018-12-18T08:11:00Z">
        <w:r w:rsidR="00B27398">
          <w:t>es</w:t>
        </w:r>
      </w:ins>
      <w:del w:id="35" w:author="John Braley" w:date="2018-12-18T08:11:00Z">
        <w:r w:rsidDel="00B27398">
          <w:delText>ing joints of the Manhattan</w:delText>
        </w:r>
      </w:del>
      <w:ins w:id="36" w:author="John Braley" w:date="2018-12-18T08:11:00Z">
        <w:r w:rsidR="00B27398">
          <w:t xml:space="preserve"> on the first</w:t>
        </w:r>
      </w:ins>
      <w:r>
        <w:t xml:space="preserve"> approach </w:t>
      </w:r>
      <w:ins w:id="37" w:author="John Braley" w:date="2018-12-18T08:11:00Z">
        <w:r w:rsidR="00B27398">
          <w:t xml:space="preserve">span on the Manhattan </w:t>
        </w:r>
        <w:proofErr w:type="gramStart"/>
        <w:r w:rsidR="00B27398">
          <w:t>side</w:t>
        </w:r>
      </w:ins>
      <w:r>
        <w:t>(</w:t>
      </w:r>
      <w:proofErr w:type="gramEnd"/>
      <w:r>
        <w:t>both north and south sides). Fig</w:t>
      </w:r>
      <w:proofErr w:type="gramStart"/>
      <w:r>
        <w:t xml:space="preserve">. </w:t>
      </w:r>
      <w:r w:rsidR="005E0D06">
        <w:t>!!!</w:t>
      </w:r>
      <w:proofErr w:type="gramEnd"/>
      <w:r>
        <w:t xml:space="preserve"> </w:t>
      </w:r>
      <w:del w:id="38" w:author="John Braley" w:date="2018-12-18T08:12:00Z">
        <w:r w:rsidDel="00B27398">
          <w:delText>demonstrates</w:delText>
        </w:r>
        <w:r w:rsidR="00574814" w:rsidDel="00B27398">
          <w:delText xml:space="preserve"> </w:delText>
        </w:r>
      </w:del>
      <w:ins w:id="39" w:author="John Braley" w:date="2018-12-18T08:12:00Z">
        <w:r w:rsidR="00B27398">
          <w:t>provides</w:t>
        </w:r>
        <w:r w:rsidR="00B27398">
          <w:t xml:space="preserve"> </w:t>
        </w:r>
      </w:ins>
      <w:r w:rsidR="00574814">
        <w:t xml:space="preserve">a </w:t>
      </w:r>
      <w:del w:id="40" w:author="John Braley" w:date="2018-12-18T08:12:00Z">
        <w:r w:rsidR="00574814" w:rsidDel="00B27398">
          <w:delText xml:space="preserve">complete </w:delText>
        </w:r>
      </w:del>
      <w:r w:rsidR="00574814">
        <w:t xml:space="preserve">map of rail splicing joints with a number assigned to each based on joint’s visual condition, where 1 </w:t>
      </w:r>
      <w:del w:id="41" w:author="John Braley" w:date="2018-12-18T08:12:00Z">
        <w:r w:rsidR="00574814" w:rsidDel="00B27398">
          <w:delText xml:space="preserve">denotes </w:delText>
        </w:r>
      </w:del>
      <w:ins w:id="42" w:author="John Braley" w:date="2018-12-18T08:12:00Z">
        <w:r w:rsidR="00B27398">
          <w:t>corresponds</w:t>
        </w:r>
        <w:r w:rsidR="00B27398">
          <w:t xml:space="preserve"> </w:t>
        </w:r>
      </w:ins>
      <w:r w:rsidR="00574814">
        <w:t xml:space="preserve">to good </w:t>
      </w:r>
      <w:del w:id="43" w:author="John Braley" w:date="2018-12-18T08:13:00Z">
        <w:r w:rsidR="00574814" w:rsidDel="00B27398">
          <w:delText xml:space="preserve">while </w:delText>
        </w:r>
      </w:del>
      <w:ins w:id="44" w:author="John Braley" w:date="2018-12-18T08:13:00Z">
        <w:r w:rsidR="00B27398">
          <w:t>and</w:t>
        </w:r>
        <w:r w:rsidR="00B27398">
          <w:t xml:space="preserve"> </w:t>
        </w:r>
      </w:ins>
      <w:r w:rsidR="00574814">
        <w:t xml:space="preserve">3 </w:t>
      </w:r>
      <w:del w:id="45" w:author="John Braley" w:date="2018-12-18T08:13:00Z">
        <w:r w:rsidR="00574814" w:rsidDel="00B27398">
          <w:delText xml:space="preserve">denotes </w:delText>
        </w:r>
      </w:del>
      <w:ins w:id="46" w:author="John Braley" w:date="2018-12-18T08:13:00Z">
        <w:r w:rsidR="00B27398">
          <w:t>corresponds</w:t>
        </w:r>
        <w:r w:rsidR="00B27398">
          <w:t xml:space="preserve"> </w:t>
        </w:r>
      </w:ins>
      <w:r w:rsidR="00574814">
        <w:t xml:space="preserve">to serious condition. </w:t>
      </w:r>
      <w:r>
        <w:t xml:space="preserve">    </w:t>
      </w:r>
    </w:p>
    <w:p w14:paraId="21124E3C" w14:textId="5298D7C2" w:rsidR="00574814" w:rsidRPr="00FB3293" w:rsidRDefault="00574814" w:rsidP="00574814">
      <w:pPr>
        <w:pStyle w:val="Caption"/>
        <w:jc w:val="center"/>
        <w:rPr>
          <w:rFonts w:ascii="Helvetica" w:hAnsi="Helvetica" w:cs="Helvetica"/>
          <w:sz w:val="22"/>
          <w:szCs w:val="22"/>
        </w:rPr>
      </w:pPr>
      <w:commentRangeStart w:id="47"/>
      <w:proofErr w:type="gramStart"/>
      <w:r w:rsidRPr="00FB3293">
        <w:rPr>
          <w:sz w:val="22"/>
          <w:szCs w:val="22"/>
        </w:rPr>
        <w:lastRenderedPageBreak/>
        <w:t xml:space="preserve">Figure </w:t>
      </w:r>
      <w:r>
        <w:rPr>
          <w:sz w:val="22"/>
          <w:szCs w:val="22"/>
        </w:rPr>
        <w:t>!!!</w:t>
      </w:r>
      <w:proofErr w:type="gramEnd"/>
      <w:r>
        <w:rPr>
          <w:sz w:val="22"/>
          <w:szCs w:val="22"/>
        </w:rPr>
        <w:t xml:space="preserve"> Rail Splicing Joints Map for Manhattan Approach</w:t>
      </w:r>
      <w:commentRangeEnd w:id="47"/>
      <w:r>
        <w:rPr>
          <w:rStyle w:val="CommentReference"/>
          <w:b w:val="0"/>
          <w:bCs w:val="0"/>
          <w:color w:val="auto"/>
        </w:rPr>
        <w:commentReference w:id="47"/>
      </w:r>
    </w:p>
    <w:p w14:paraId="7E995C50" w14:textId="77777777" w:rsidR="00D14692" w:rsidRDefault="00D14692" w:rsidP="00D14692">
      <w:r>
        <w:t xml:space="preserve">Over twenty sensors were deployed on the underside of the Manhattan Bridge. They were affixed to the bridge superstructure with magnets and were removed at the conclusion of the survey. Operational acceleration was recorded for over 30 train crossings (A and </w:t>
      </w:r>
      <w:r w:rsidRPr="00AE1C7D">
        <w:rPr>
          <w:noProof/>
        </w:rPr>
        <w:t>B rails</w:t>
      </w:r>
      <w:r>
        <w:t>). The resulting data confirms that misaligned splices are consistently causing an increase in structural acceleration and this acceleration is undoubtedly resulting in a significant increase in member stress levels. The next phases of monitoring will serve to quantify this amplification.</w:t>
      </w:r>
    </w:p>
    <w:p w14:paraId="5C776D29" w14:textId="77777777" w:rsidR="00D14692" w:rsidRDefault="00D14692" w:rsidP="00D14692">
      <w:r>
        <w:t xml:space="preserve">The following document provides a summary of the gathered data and interpretation. </w:t>
      </w:r>
    </w:p>
    <w:p w14:paraId="6CA3A0B9" w14:textId="77777777" w:rsidR="00D14692" w:rsidRDefault="00D14692" w:rsidP="00D14692">
      <w:r>
        <w:br w:type="page"/>
      </w:r>
    </w:p>
    <w:p w14:paraId="14CBEF9C" w14:textId="54C38FFE" w:rsidR="003527EB" w:rsidRDefault="003527EB" w:rsidP="003527EB">
      <w:pPr>
        <w:pStyle w:val="Heading1"/>
        <w:rPr>
          <w:ins w:id="48" w:author="John Braley" w:date="2018-12-18T08:36:00Z"/>
        </w:rPr>
        <w:pPrChange w:id="49" w:author="John Braley" w:date="2018-12-18T08:36:00Z">
          <w:pPr/>
        </w:pPrChange>
      </w:pPr>
      <w:ins w:id="50" w:author="John Braley" w:date="2018-12-18T08:36:00Z">
        <w:r>
          <w:lastRenderedPageBreak/>
          <w:t>Task 2</w:t>
        </w:r>
      </w:ins>
      <w:ins w:id="51" w:author="John Braley" w:date="2018-12-18T08:37:00Z">
        <w:r>
          <w:t>: Results</w:t>
        </w:r>
      </w:ins>
      <w:ins w:id="52" w:author="John Braley" w:date="2018-12-18T08:36:00Z">
        <w:r>
          <w:t xml:space="preserve"> Summary</w:t>
        </w:r>
      </w:ins>
    </w:p>
    <w:p w14:paraId="5C59C973" w14:textId="77777777" w:rsidR="00D14692" w:rsidRDefault="00D14692" w:rsidP="00D14692">
      <w:r>
        <w:t xml:space="preserve">A sample time history of acceleration during a train crossing is provided below. </w:t>
      </w:r>
    </w:p>
    <w:p w14:paraId="7B921E82" w14:textId="77777777" w:rsidR="00D14692" w:rsidRDefault="00D14692" w:rsidP="00A203BD">
      <w:pPr>
        <w:spacing w:after="0"/>
      </w:pPr>
      <w:r>
        <w:rPr>
          <w:noProof/>
        </w:rPr>
        <w:drawing>
          <wp:inline distT="0" distB="0" distL="0" distR="0" wp14:anchorId="69F75161" wp14:editId="4FF9E176">
            <wp:extent cx="5943600" cy="2223583"/>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223583"/>
                    </a:xfrm>
                    <a:prstGeom prst="rect">
                      <a:avLst/>
                    </a:prstGeom>
                    <a:noFill/>
                    <a:ln>
                      <a:noFill/>
                    </a:ln>
                  </pic:spPr>
                </pic:pic>
              </a:graphicData>
            </a:graphic>
          </wp:inline>
        </w:drawing>
      </w:r>
    </w:p>
    <w:p w14:paraId="0E80841F" w14:textId="609E8F2D" w:rsidR="00A203BD" w:rsidRPr="00A203BD" w:rsidRDefault="00A203BD" w:rsidP="00A203BD">
      <w:pPr>
        <w:jc w:val="center"/>
        <w:rPr>
          <w:b/>
          <w:bCs/>
          <w:color w:val="4F81BD" w:themeColor="accent1"/>
        </w:rPr>
      </w:pPr>
      <w:r w:rsidRPr="00A203BD">
        <w:rPr>
          <w:b/>
          <w:bCs/>
          <w:color w:val="4F81BD" w:themeColor="accent1"/>
        </w:rPr>
        <w:t xml:space="preserve">Figure </w:t>
      </w:r>
      <w:r>
        <w:rPr>
          <w:b/>
          <w:bCs/>
          <w:color w:val="4F81BD" w:themeColor="accent1"/>
        </w:rPr>
        <w:t>3</w:t>
      </w:r>
      <w:r w:rsidRPr="00A203BD">
        <w:rPr>
          <w:b/>
          <w:bCs/>
          <w:color w:val="4F81BD" w:themeColor="accent1"/>
        </w:rPr>
        <w:t xml:space="preserve"> </w:t>
      </w:r>
      <w:r>
        <w:rPr>
          <w:b/>
          <w:bCs/>
          <w:color w:val="4F81BD" w:themeColor="accent1"/>
        </w:rPr>
        <w:t>Sample of a</w:t>
      </w:r>
      <w:r w:rsidRPr="00A203BD">
        <w:rPr>
          <w:b/>
          <w:bCs/>
          <w:color w:val="4F81BD" w:themeColor="accent1"/>
        </w:rPr>
        <w:t>cceler</w:t>
      </w:r>
      <w:r>
        <w:rPr>
          <w:b/>
          <w:bCs/>
          <w:color w:val="4F81BD" w:themeColor="accent1"/>
        </w:rPr>
        <w:t>ation</w:t>
      </w:r>
      <w:r w:rsidRPr="00A203BD">
        <w:rPr>
          <w:b/>
          <w:bCs/>
          <w:color w:val="4F81BD" w:themeColor="accent1"/>
        </w:rPr>
        <w:t xml:space="preserve"> </w:t>
      </w:r>
      <w:r>
        <w:rPr>
          <w:b/>
          <w:bCs/>
          <w:color w:val="4F81BD" w:themeColor="accent1"/>
        </w:rPr>
        <w:t>data</w:t>
      </w:r>
    </w:p>
    <w:p w14:paraId="2FA96A59" w14:textId="77777777" w:rsidR="00D14692" w:rsidRDefault="00D14692" w:rsidP="00D14692">
      <w:r>
        <w:t>It is immediately obvious from the above plot that the location with poor rail alignment is experiencing greater acceleration and in excess of 5g resulting in “clipping” of the data. This is due to the limitations of the sensor (</w:t>
      </w:r>
      <w:r>
        <w:sym w:font="Symbol" w:char="F0B1"/>
      </w:r>
      <w:r>
        <w:t xml:space="preserve">5g range). While the clipping reduces the accuracy of the data, it remains useful for our purposes of comparison. The following exercise demonstrates the effect this clipping has in the frequency domain. </w:t>
      </w:r>
    </w:p>
    <w:p w14:paraId="11619B65" w14:textId="1AD3CB86" w:rsidR="00D14692" w:rsidRDefault="00D14692" w:rsidP="00D14692">
      <w:r>
        <w:t xml:space="preserve">A data sample was selected which exhibited no over-ranged samples. This data set was subsequently clipped for any value exceeding 2g. An FFT was performed on the clipped and original signals. The resulting frequency content, compared below, shows that clipping the signal serves to increase the contribution of </w:t>
      </w:r>
      <w:r w:rsidRPr="00AE1C7D">
        <w:rPr>
          <w:noProof/>
        </w:rPr>
        <w:t>high</w:t>
      </w:r>
      <w:r w:rsidR="00AE1C7D">
        <w:rPr>
          <w:noProof/>
        </w:rPr>
        <w:t>-</w:t>
      </w:r>
      <w:r w:rsidRPr="00AE1C7D">
        <w:rPr>
          <w:noProof/>
        </w:rPr>
        <w:t>frequency</w:t>
      </w:r>
      <w:r>
        <w:t xml:space="preserve"> content (165 Hz) but does not appreciably increase the lower frequency.</w:t>
      </w:r>
    </w:p>
    <w:p w14:paraId="68933AF8" w14:textId="77777777" w:rsidR="00D14692" w:rsidRDefault="00D14692" w:rsidP="00D14692">
      <w:pPr>
        <w:keepNext/>
      </w:pPr>
      <w:r>
        <w:rPr>
          <w:noProof/>
        </w:rPr>
        <w:drawing>
          <wp:inline distT="0" distB="0" distL="0" distR="0" wp14:anchorId="404B42EF" wp14:editId="2253A737">
            <wp:extent cx="2926080" cy="2507909"/>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26080" cy="2507909"/>
                    </a:xfrm>
                    <a:prstGeom prst="rect">
                      <a:avLst/>
                    </a:prstGeom>
                    <a:noFill/>
                    <a:ln>
                      <a:noFill/>
                    </a:ln>
                  </pic:spPr>
                </pic:pic>
              </a:graphicData>
            </a:graphic>
          </wp:inline>
        </w:drawing>
      </w:r>
      <w:r>
        <w:rPr>
          <w:noProof/>
        </w:rPr>
        <w:drawing>
          <wp:inline distT="0" distB="0" distL="0" distR="0" wp14:anchorId="7E429B07" wp14:editId="5C4268A2">
            <wp:extent cx="2926080" cy="2507909"/>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26080" cy="2507909"/>
                    </a:xfrm>
                    <a:prstGeom prst="rect">
                      <a:avLst/>
                    </a:prstGeom>
                    <a:noFill/>
                    <a:ln>
                      <a:noFill/>
                    </a:ln>
                  </pic:spPr>
                </pic:pic>
              </a:graphicData>
            </a:graphic>
          </wp:inline>
        </w:drawing>
      </w:r>
    </w:p>
    <w:p w14:paraId="734A2EA8" w14:textId="201FB0EA" w:rsidR="00D14692" w:rsidRPr="00A203BD" w:rsidRDefault="00D14692" w:rsidP="00A203BD">
      <w:pPr>
        <w:pStyle w:val="Caption"/>
        <w:jc w:val="center"/>
        <w:rPr>
          <w:sz w:val="22"/>
          <w:szCs w:val="22"/>
        </w:rPr>
      </w:pPr>
      <w:r w:rsidRPr="00A203BD">
        <w:rPr>
          <w:sz w:val="22"/>
          <w:szCs w:val="22"/>
        </w:rPr>
        <w:t xml:space="preserve">Figure </w:t>
      </w:r>
      <w:r w:rsidR="00A203BD">
        <w:rPr>
          <w:sz w:val="22"/>
          <w:szCs w:val="22"/>
        </w:rPr>
        <w:t>4 (Left)</w:t>
      </w:r>
      <w:r w:rsidRPr="00A203BD">
        <w:rPr>
          <w:sz w:val="22"/>
          <w:szCs w:val="22"/>
        </w:rPr>
        <w:t xml:space="preserve"> Percent change in FFT values due to clipping</w:t>
      </w:r>
      <w:proofErr w:type="gramStart"/>
      <w:r w:rsidRPr="00A203BD">
        <w:rPr>
          <w:sz w:val="22"/>
          <w:szCs w:val="22"/>
        </w:rPr>
        <w:t xml:space="preserve">;  </w:t>
      </w:r>
      <w:r w:rsidR="00A203BD">
        <w:rPr>
          <w:sz w:val="22"/>
          <w:szCs w:val="22"/>
        </w:rPr>
        <w:t>(</w:t>
      </w:r>
      <w:proofErr w:type="gramEnd"/>
      <w:r w:rsidRPr="00A203BD">
        <w:rPr>
          <w:sz w:val="22"/>
          <w:szCs w:val="22"/>
        </w:rPr>
        <w:t xml:space="preserve">Right): FFT of original signal compared to </w:t>
      </w:r>
      <w:r w:rsidR="00AE1C7D">
        <w:rPr>
          <w:sz w:val="22"/>
          <w:szCs w:val="22"/>
        </w:rPr>
        <w:t xml:space="preserve">the </w:t>
      </w:r>
      <w:r w:rsidRPr="00AE1C7D">
        <w:rPr>
          <w:noProof/>
          <w:sz w:val="22"/>
          <w:szCs w:val="22"/>
        </w:rPr>
        <w:t>difference</w:t>
      </w:r>
      <w:r w:rsidRPr="00A203BD">
        <w:rPr>
          <w:sz w:val="22"/>
          <w:szCs w:val="22"/>
        </w:rPr>
        <w:t xml:space="preserve"> in FFT values</w:t>
      </w:r>
    </w:p>
    <w:p w14:paraId="7FECD8D1" w14:textId="77777777" w:rsidR="00D14692" w:rsidRDefault="00D14692" w:rsidP="00D14692">
      <w:pPr>
        <w:rPr>
          <w:rFonts w:eastAsiaTheme="minorEastAsia"/>
        </w:rPr>
      </w:pPr>
      <w:r>
        <w:lastRenderedPageBreak/>
        <w:t>Given the assumption of harmonic, steady-state motion, the displacement is related to acceleration by the equation</w:t>
      </w:r>
      <w:proofErr w:type="gramStart"/>
      <w:r>
        <w:t xml:space="preserve">: </w:t>
      </w:r>
      <w:proofErr w:type="gramEnd"/>
      <m:oMath>
        <m:r>
          <w:rPr>
            <w:rFonts w:ascii="Cambria Math" w:hAnsi="Cambria Math"/>
          </w:rPr>
          <m:t>u=</m:t>
        </m:r>
        <m:f>
          <m:fPr>
            <m:ctrlPr>
              <w:rPr>
                <w:rFonts w:ascii="Cambria Math" w:hAnsi="Cambria Math"/>
                <w:i/>
              </w:rPr>
            </m:ctrlPr>
          </m:fPr>
          <m:num>
            <m:acc>
              <m:accPr>
                <m:chr m:val="̈"/>
                <m:ctrlPr>
                  <w:rPr>
                    <w:rFonts w:ascii="Cambria Math" w:hAnsi="Cambria Math"/>
                    <w:i/>
                  </w:rPr>
                </m:ctrlPr>
              </m:accPr>
              <m:e>
                <m:r>
                  <w:rPr>
                    <w:rFonts w:ascii="Cambria Math" w:hAnsi="Cambria Math"/>
                  </w:rPr>
                  <m:t>u</m:t>
                </m:r>
              </m:e>
            </m:acc>
          </m:num>
          <m:den>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den>
        </m:f>
      </m:oMath>
      <w:r>
        <w:rPr>
          <w:rFonts w:eastAsiaTheme="minorEastAsia"/>
        </w:rPr>
        <w:t xml:space="preserve">, where </w:t>
      </w:r>
      <w:r>
        <w:rPr>
          <w:rFonts w:eastAsiaTheme="minorEastAsia" w:cstheme="minorHAnsi"/>
        </w:rPr>
        <w:t>ω</w:t>
      </w:r>
      <w:r>
        <w:rPr>
          <w:rFonts w:eastAsiaTheme="minorEastAsia"/>
        </w:rPr>
        <w:t xml:space="preserve"> is the radial frequency of the acceleration. Therefore the displacement due to a given frequency component is the amplitude at that frequency line divided by the square of the radial frequency. Since we are interested in motion that results in deformation of the structure, it follows that we should be most interested in low frequency content that contributes most to the cumulative displacement of the structure. </w:t>
      </w:r>
    </w:p>
    <w:p w14:paraId="3C46B872" w14:textId="2354EF1C" w:rsidR="00D14692" w:rsidRDefault="00D14692" w:rsidP="00D14692">
      <w:r>
        <w:t xml:space="preserve">The sensors employed for this preliminary survey are not able to accurately capture motion below 0.5Hz and thus the resulting data is incapable of accurately predicting displacement. However, it can be seen from just comparing frequency content for different locations that the poorly aligned splice is resulting in greater acceleration amplitudes across all frequency bands, including content below 10Hz. The increase in </w:t>
      </w:r>
      <w:r w:rsidRPr="00AE1C7D">
        <w:rPr>
          <w:noProof/>
        </w:rPr>
        <w:t>low</w:t>
      </w:r>
      <w:r w:rsidR="00AE1C7D">
        <w:rPr>
          <w:noProof/>
        </w:rPr>
        <w:t>-</w:t>
      </w:r>
      <w:r w:rsidRPr="00AE1C7D">
        <w:rPr>
          <w:noProof/>
        </w:rPr>
        <w:t>frequency</w:t>
      </w:r>
      <w:r>
        <w:t xml:space="preserve"> content must</w:t>
      </w:r>
      <w:r w:rsidR="00AE1C7D">
        <w:t>, therefore,</w:t>
      </w:r>
      <w:r>
        <w:t xml:space="preserve"> result in increased displacement and increased stress levels.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200"/>
        <w:gridCol w:w="2160"/>
      </w:tblGrid>
      <w:tr w:rsidR="00D14692" w14:paraId="68311EEE" w14:textId="77777777" w:rsidTr="00B02576">
        <w:trPr>
          <w:cantSplit/>
          <w:trHeight w:val="2240"/>
        </w:trPr>
        <w:tc>
          <w:tcPr>
            <w:tcW w:w="7202" w:type="dxa"/>
            <w:vMerge w:val="restart"/>
          </w:tcPr>
          <w:p w14:paraId="001EC443" w14:textId="77777777" w:rsidR="00D14692" w:rsidRDefault="00D14692" w:rsidP="00B02576">
            <w:pPr>
              <w:keepNext/>
            </w:pPr>
            <w:r>
              <w:rPr>
                <w:noProof/>
              </w:rPr>
              <w:drawing>
                <wp:inline distT="0" distB="0" distL="0" distR="0" wp14:anchorId="7AB4E9E3" wp14:editId="097D9DE8">
                  <wp:extent cx="4572000" cy="25895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4620" r="7289"/>
                          <a:stretch/>
                        </pic:blipFill>
                        <pic:spPr bwMode="auto">
                          <a:xfrm>
                            <a:off x="0" y="0"/>
                            <a:ext cx="4572000" cy="2589579"/>
                          </a:xfrm>
                          <a:prstGeom prst="rect">
                            <a:avLst/>
                          </a:prstGeom>
                          <a:noFill/>
                          <a:ln>
                            <a:noFill/>
                          </a:ln>
                          <a:extLst>
                            <a:ext uri="{53640926-AAD7-44D8-BBD7-CCE9431645EC}">
                              <a14:shadowObscured xmlns:a14="http://schemas.microsoft.com/office/drawing/2010/main"/>
                            </a:ext>
                          </a:extLst>
                        </pic:spPr>
                      </pic:pic>
                    </a:graphicData>
                  </a:graphic>
                </wp:inline>
              </w:drawing>
            </w:r>
          </w:p>
          <w:p w14:paraId="375BDF76" w14:textId="77777777" w:rsidR="00D14692" w:rsidRDefault="00D14692" w:rsidP="00B02576">
            <w:pPr>
              <w:pStyle w:val="Caption"/>
            </w:pPr>
          </w:p>
        </w:tc>
        <w:tc>
          <w:tcPr>
            <w:tcW w:w="2168" w:type="dxa"/>
          </w:tcPr>
          <w:p w14:paraId="5A987048" w14:textId="77777777" w:rsidR="00D14692" w:rsidRDefault="00D14692" w:rsidP="00B02576">
            <w:pPr>
              <w:jc w:val="center"/>
            </w:pPr>
          </w:p>
          <w:p w14:paraId="25186E26" w14:textId="77777777" w:rsidR="00D14692" w:rsidRDefault="00D14692" w:rsidP="00B02576">
            <w:pPr>
              <w:jc w:val="center"/>
            </w:pPr>
            <w:r>
              <w:t>Location Key</w:t>
            </w:r>
          </w:p>
          <w:p w14:paraId="3546622D" w14:textId="77777777" w:rsidR="00D14692" w:rsidRDefault="00D14692" w:rsidP="00B02576">
            <w:pPr>
              <w:jc w:val="center"/>
            </w:pPr>
            <w:r>
              <w:rPr>
                <w:noProof/>
              </w:rPr>
              <w:drawing>
                <wp:inline distT="0" distB="0" distL="0" distR="0" wp14:anchorId="331F8B40" wp14:editId="5C2DD20B">
                  <wp:extent cx="1371600" cy="6692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371600" cy="669241"/>
                          </a:xfrm>
                          <a:prstGeom prst="rect">
                            <a:avLst/>
                          </a:prstGeom>
                        </pic:spPr>
                      </pic:pic>
                    </a:graphicData>
                  </a:graphic>
                </wp:inline>
              </w:drawing>
            </w:r>
          </w:p>
        </w:tc>
      </w:tr>
      <w:tr w:rsidR="00D14692" w14:paraId="3237620E" w14:textId="77777777" w:rsidTr="00B02576">
        <w:trPr>
          <w:cantSplit/>
        </w:trPr>
        <w:tc>
          <w:tcPr>
            <w:tcW w:w="7202" w:type="dxa"/>
            <w:vMerge/>
          </w:tcPr>
          <w:p w14:paraId="3F7C6E59" w14:textId="77777777" w:rsidR="00D14692" w:rsidRDefault="00D14692" w:rsidP="00B02576"/>
        </w:tc>
        <w:tc>
          <w:tcPr>
            <w:tcW w:w="2168" w:type="dxa"/>
          </w:tcPr>
          <w:p w14:paraId="23A216AA" w14:textId="77777777" w:rsidR="00D14692" w:rsidRDefault="00D14692" w:rsidP="00B02576">
            <w:pPr>
              <w:jc w:val="center"/>
            </w:pPr>
            <w:r>
              <w:t>Location Key</w:t>
            </w:r>
          </w:p>
          <w:p w14:paraId="1C4C326E" w14:textId="77777777" w:rsidR="00D14692" w:rsidRDefault="00D14692" w:rsidP="00B02576">
            <w:pPr>
              <w:jc w:val="center"/>
            </w:pPr>
            <w:r>
              <w:rPr>
                <w:noProof/>
              </w:rPr>
              <w:drawing>
                <wp:inline distT="0" distB="0" distL="0" distR="0" wp14:anchorId="64DFC7E3" wp14:editId="78042BC6">
                  <wp:extent cx="1370775" cy="638908"/>
                  <wp:effectExtent l="0" t="0" r="127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2800"/>
                          <a:stretch/>
                        </pic:blipFill>
                        <pic:spPr bwMode="auto">
                          <a:xfrm>
                            <a:off x="0" y="0"/>
                            <a:ext cx="1371600" cy="6392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11B9807D" w14:textId="3BD69E13" w:rsidR="00D14692" w:rsidRPr="00A203BD" w:rsidRDefault="00D14692" w:rsidP="00A203BD">
      <w:pPr>
        <w:pStyle w:val="Caption"/>
        <w:jc w:val="center"/>
        <w:rPr>
          <w:sz w:val="22"/>
          <w:szCs w:val="22"/>
        </w:rPr>
      </w:pPr>
      <w:commentRangeStart w:id="53"/>
      <w:r w:rsidRPr="00A203BD">
        <w:rPr>
          <w:sz w:val="22"/>
          <w:szCs w:val="22"/>
        </w:rPr>
        <w:t xml:space="preserve">Figure </w:t>
      </w:r>
      <w:r w:rsidR="00A203BD">
        <w:rPr>
          <w:sz w:val="22"/>
          <w:szCs w:val="22"/>
        </w:rPr>
        <w:t>5</w:t>
      </w:r>
      <w:r w:rsidRPr="00A203BD">
        <w:rPr>
          <w:sz w:val="22"/>
          <w:szCs w:val="22"/>
        </w:rPr>
        <w:t xml:space="preserve"> Frequency content (FFT) of acceleration</w:t>
      </w:r>
      <w:commentRangeEnd w:id="53"/>
      <w:r w:rsidR="006D081D" w:rsidRPr="00A203BD">
        <w:rPr>
          <w:sz w:val="22"/>
          <w:szCs w:val="22"/>
        </w:rPr>
        <w:commentReference w:id="53"/>
      </w:r>
    </w:p>
    <w:p w14:paraId="1483073E" w14:textId="0558AB13" w:rsidR="00D14692" w:rsidRDefault="00D14692" w:rsidP="00D14692">
      <w:r>
        <w:t>The event characterized with the above plots is not dissimilar to the many other events recorded. The increase in broad-band structural acceleration was observed at locations with misaligned splices for nearly every train crossing event. The amplification appears to be more severe for misaligned splices that are located near the mid</w:t>
      </w:r>
      <w:r w:rsidR="00F74E85">
        <w:t>-</w:t>
      </w:r>
      <w:r>
        <w:t xml:space="preserve">span of a </w:t>
      </w:r>
      <w:r w:rsidRPr="00AE1C7D">
        <w:rPr>
          <w:noProof/>
        </w:rPr>
        <w:t>transit</w:t>
      </w:r>
      <w:r>
        <w:t xml:space="preserve"> beam. While the gathered data unequivocally shows that poorly aligned splices cause increased dynamic amplification; that amplification cannot be quantified due to the limitations inherent to the acceleration data. The next stage of monitoring will seek to capture strain and/or displacement data which can be more directly related to structural performance metrics (e.g. stress). </w:t>
      </w:r>
    </w:p>
    <w:p w14:paraId="01B9821C" w14:textId="77777777" w:rsidR="00D14692" w:rsidRDefault="00D14692" w:rsidP="00D14692"/>
    <w:p w14:paraId="44C12292" w14:textId="77777777" w:rsidR="00D14692" w:rsidRPr="00D14692" w:rsidRDefault="00D14692">
      <w:pPr>
        <w:rPr>
          <w:bCs/>
        </w:rPr>
      </w:pPr>
    </w:p>
    <w:p w14:paraId="40580FEF" w14:textId="48B672F2" w:rsidR="00F340C0" w:rsidRDefault="00F340C0" w:rsidP="00523275">
      <w:pPr>
        <w:jc w:val="both"/>
      </w:pPr>
      <w:r>
        <w:lastRenderedPageBreak/>
        <w:t xml:space="preserve">During the instrumentation </w:t>
      </w:r>
      <w:del w:id="54" w:author="John Braley" w:date="2018-12-18T08:14:00Z">
        <w:r w:rsidDel="00267D61">
          <w:delText xml:space="preserve">process </w:delText>
        </w:r>
      </w:del>
      <w:ins w:id="55" w:author="John Braley" w:date="2018-12-18T08:14:00Z">
        <w:r w:rsidR="00267D61">
          <w:t>and monitoring of</w:t>
        </w:r>
      </w:ins>
      <w:del w:id="56" w:author="John Braley" w:date="2018-12-18T08:14:00Z">
        <w:r w:rsidDel="00267D61">
          <w:delText>done to</w:delText>
        </w:r>
      </w:del>
      <w:r>
        <w:t xml:space="preserve"> the first approach span</w:t>
      </w:r>
      <w:del w:id="57" w:author="John Braley" w:date="2018-12-18T08:15:00Z">
        <w:r w:rsidDel="00267D61">
          <w:delText xml:space="preserve"> of the Manhattan </w:delText>
        </w:r>
        <w:r w:rsidR="00A203BD" w:rsidDel="00267D61">
          <w:delText>Bridge</w:delText>
        </w:r>
      </w:del>
      <w:r>
        <w:t xml:space="preserve">, a terrestrial laser scanner (LiDAR) was deployed to </w:t>
      </w:r>
      <w:del w:id="58" w:author="John Braley" w:date="2018-12-18T08:15:00Z">
        <w:r w:rsidDel="00267D61">
          <w:delText xml:space="preserve">create </w:delText>
        </w:r>
      </w:del>
      <w:ins w:id="59" w:author="John Braley" w:date="2018-12-18T08:15:00Z">
        <w:r w:rsidR="00267D61">
          <w:t>capture</w:t>
        </w:r>
        <w:r w:rsidR="00267D61">
          <w:t xml:space="preserve"> </w:t>
        </w:r>
      </w:ins>
      <w:r>
        <w:t xml:space="preserve">a 3D point cloud that would </w:t>
      </w:r>
      <w:del w:id="60" w:author="John Braley" w:date="2018-12-18T07:51:00Z">
        <w:r w:rsidDel="000B4A56">
          <w:delText>allow taking having tangible</w:delText>
        </w:r>
      </w:del>
      <w:ins w:id="61" w:author="John Braley" w:date="2018-12-18T07:51:00Z">
        <w:r w:rsidR="000B4A56">
          <w:t>provide</w:t>
        </w:r>
      </w:ins>
      <w:r>
        <w:t xml:space="preserve"> information of the geometry of the structure for </w:t>
      </w:r>
      <w:del w:id="62" w:author="John Braley" w:date="2018-12-18T08:15:00Z">
        <w:r w:rsidDel="00267D61">
          <w:delText xml:space="preserve">further </w:delText>
        </w:r>
      </w:del>
      <w:ins w:id="63" w:author="John Braley" w:date="2018-12-18T08:15:00Z">
        <w:r w:rsidR="00267D61">
          <w:t xml:space="preserve">future </w:t>
        </w:r>
      </w:ins>
      <w:r>
        <w:t xml:space="preserve">analysis. A total of eight scans were performed under the steel structure </w:t>
      </w:r>
      <w:del w:id="64" w:author="John Braley" w:date="2018-12-18T08:16:00Z">
        <w:r w:rsidDel="00267D61">
          <w:delText xml:space="preserve">and on top of a </w:delText>
        </w:r>
        <w:r w:rsidRPr="00AE1C7D" w:rsidDel="00267D61">
          <w:rPr>
            <w:noProof/>
          </w:rPr>
          <w:delText>two story-tall</w:delText>
        </w:r>
        <w:r w:rsidDel="00267D61">
          <w:delText xml:space="preserve"> building </w:delText>
        </w:r>
      </w:del>
      <w:r>
        <w:t xml:space="preserve">as seen in </w:t>
      </w:r>
      <w:r>
        <w:fldChar w:fldCharType="begin"/>
      </w:r>
      <w:r>
        <w:instrText xml:space="preserve"> REF _Ref532382015 \h </w:instrText>
      </w:r>
      <w:r>
        <w:fldChar w:fldCharType="separate"/>
      </w:r>
      <w:r>
        <w:t>Fig</w:t>
      </w:r>
      <w:r w:rsidR="00A203BD">
        <w:t>.</w:t>
      </w:r>
      <w:r>
        <w:t xml:space="preserve"> </w:t>
      </w:r>
      <w:r w:rsidR="00A203BD">
        <w:rPr>
          <w:noProof/>
        </w:rPr>
        <w:t>6</w:t>
      </w:r>
      <w:r>
        <w:fldChar w:fldCharType="end"/>
      </w:r>
      <w:r>
        <w:t xml:space="preserve">. A visual of the first scan can be seen in </w:t>
      </w:r>
      <w:r>
        <w:fldChar w:fldCharType="begin"/>
      </w:r>
      <w:r>
        <w:instrText xml:space="preserve"> REF _Ref532382879 \h </w:instrText>
      </w:r>
      <w:r>
        <w:fldChar w:fldCharType="separate"/>
      </w:r>
      <w:r>
        <w:t>Fig</w:t>
      </w:r>
      <w:r w:rsidR="00523275">
        <w:t>.</w:t>
      </w:r>
      <w:r>
        <w:t xml:space="preserve"> </w:t>
      </w:r>
      <w:r w:rsidR="00523275">
        <w:rPr>
          <w:noProof/>
        </w:rPr>
        <w:t>7</w:t>
      </w:r>
      <w:r>
        <w:fldChar w:fldCharType="end"/>
      </w:r>
      <w:r>
        <w:t xml:space="preserve">, where the purple box represents the location of the LiDAR and the grey image are the millions of points that </w:t>
      </w:r>
      <w:r w:rsidRPr="00AE1C7D">
        <w:rPr>
          <w:noProof/>
        </w:rPr>
        <w:t>conform</w:t>
      </w:r>
      <w:r>
        <w:t xml:space="preserve"> the point cloud. </w:t>
      </w:r>
      <w:commentRangeStart w:id="65"/>
      <w:r>
        <w:t xml:space="preserve">On </w:t>
      </w:r>
      <w:r>
        <w:fldChar w:fldCharType="begin"/>
      </w:r>
      <w:r>
        <w:instrText xml:space="preserve"> REF _Ref532382879 \h </w:instrText>
      </w:r>
      <w:r>
        <w:fldChar w:fldCharType="separate"/>
      </w:r>
      <w:r>
        <w:t>Fig</w:t>
      </w:r>
      <w:r w:rsidR="00523275">
        <w:t>.</w:t>
      </w:r>
      <w:r>
        <w:t xml:space="preserve"> </w:t>
      </w:r>
      <w:r w:rsidR="00523275">
        <w:rPr>
          <w:noProof/>
        </w:rPr>
        <w:t>7</w:t>
      </w:r>
      <w:r>
        <w:fldChar w:fldCharType="end"/>
      </w:r>
      <w:r>
        <w:t xml:space="preserve"> are visible the northern fascia girder and its adjacent girder, the floor beams </w:t>
      </w:r>
      <w:r w:rsidRPr="00AE1C7D">
        <w:rPr>
          <w:noProof/>
        </w:rPr>
        <w:t>and</w:t>
      </w:r>
      <w:r>
        <w:t xml:space="preserve"> deck between them, and their supports at Pier 1.</w:t>
      </w:r>
      <w:commentRangeEnd w:id="65"/>
      <w:r w:rsidR="00267D61">
        <w:rPr>
          <w:rStyle w:val="CommentReference"/>
        </w:rPr>
        <w:commentReference w:id="65"/>
      </w:r>
    </w:p>
    <w:p w14:paraId="0D682CF4" w14:textId="77777777" w:rsidR="00F340C0" w:rsidRDefault="00F340C0" w:rsidP="00016B82">
      <w:pPr>
        <w:keepNext/>
        <w:spacing w:after="80"/>
        <w:jc w:val="center"/>
      </w:pPr>
      <w:r>
        <w:rPr>
          <w:noProof/>
        </w:rPr>
        <w:drawing>
          <wp:inline distT="0" distB="0" distL="0" distR="0" wp14:anchorId="375FFBCF" wp14:editId="49EE766B">
            <wp:extent cx="4661377" cy="3228975"/>
            <wp:effectExtent l="0" t="0" r="6350" b="0"/>
            <wp:docPr id="26" name="Picture 26" descr="IMG_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0425"/>
                    <pic:cNvPicPr>
                      <a:picLocks noChangeAspect="1" noChangeArrowheads="1"/>
                    </pic:cNvPicPr>
                  </pic:nvPicPr>
                  <pic:blipFill>
                    <a:blip r:embed="rId18" cstate="print">
                      <a:extLst>
                        <a:ext uri="{28A0092B-C50C-407E-A947-70E740481C1C}">
                          <a14:useLocalDpi xmlns:a14="http://schemas.microsoft.com/office/drawing/2010/main" val="0"/>
                        </a:ext>
                      </a:extLst>
                    </a:blip>
                    <a:srcRect b="7500"/>
                    <a:stretch>
                      <a:fillRect/>
                    </a:stretch>
                  </pic:blipFill>
                  <pic:spPr bwMode="auto">
                    <a:xfrm>
                      <a:off x="0" y="0"/>
                      <a:ext cx="4662495" cy="3229750"/>
                    </a:xfrm>
                    <a:prstGeom prst="rect">
                      <a:avLst/>
                    </a:prstGeom>
                    <a:noFill/>
                    <a:ln>
                      <a:noFill/>
                    </a:ln>
                  </pic:spPr>
                </pic:pic>
              </a:graphicData>
            </a:graphic>
          </wp:inline>
        </w:drawing>
      </w:r>
    </w:p>
    <w:p w14:paraId="70913A0B" w14:textId="265CCA85" w:rsidR="00F340C0" w:rsidRDefault="00F340C0" w:rsidP="00A203BD">
      <w:pPr>
        <w:pStyle w:val="Caption"/>
        <w:jc w:val="center"/>
        <w:rPr>
          <w:sz w:val="22"/>
          <w:szCs w:val="22"/>
        </w:rPr>
      </w:pPr>
      <w:bookmarkStart w:id="66" w:name="_Ref532382015"/>
      <w:r w:rsidRPr="00A203BD">
        <w:rPr>
          <w:sz w:val="22"/>
          <w:szCs w:val="22"/>
        </w:rPr>
        <w:t xml:space="preserve">Figure </w:t>
      </w:r>
      <w:bookmarkEnd w:id="66"/>
      <w:r w:rsidR="00A203BD">
        <w:rPr>
          <w:sz w:val="22"/>
          <w:szCs w:val="22"/>
        </w:rPr>
        <w:t>6</w:t>
      </w:r>
      <w:r w:rsidRPr="00A203BD">
        <w:rPr>
          <w:sz w:val="22"/>
          <w:szCs w:val="22"/>
        </w:rPr>
        <w:t xml:space="preserve"> LiDAR scanning process of the first approach span of the Manhattan Bridge</w:t>
      </w:r>
    </w:p>
    <w:p w14:paraId="68EA71DB" w14:textId="77777777" w:rsidR="00016B82" w:rsidRPr="00016B82" w:rsidRDefault="00016B82" w:rsidP="00016B82"/>
    <w:p w14:paraId="0E6CBB0D" w14:textId="77777777" w:rsidR="00F340C0" w:rsidRDefault="00F340C0" w:rsidP="00016B82">
      <w:pPr>
        <w:keepNext/>
        <w:spacing w:after="80"/>
        <w:jc w:val="center"/>
      </w:pPr>
      <w:r>
        <w:rPr>
          <w:noProof/>
        </w:rPr>
        <w:lastRenderedPageBreak/>
        <w:drawing>
          <wp:inline distT="0" distB="0" distL="0" distR="0" wp14:anchorId="1922430A" wp14:editId="5ED68E74">
            <wp:extent cx="5539669" cy="2733675"/>
            <wp:effectExtent l="0" t="0" r="4445" b="0"/>
            <wp:docPr id="25" name="Picture 25" descr="Scan01_View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an01_View0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45350" cy="2736478"/>
                    </a:xfrm>
                    <a:prstGeom prst="rect">
                      <a:avLst/>
                    </a:prstGeom>
                    <a:noFill/>
                    <a:ln>
                      <a:noFill/>
                    </a:ln>
                  </pic:spPr>
                </pic:pic>
              </a:graphicData>
            </a:graphic>
          </wp:inline>
        </w:drawing>
      </w:r>
    </w:p>
    <w:p w14:paraId="7C50895B" w14:textId="293BF08A" w:rsidR="00F340C0" w:rsidRPr="00A203BD" w:rsidRDefault="00F340C0" w:rsidP="00A203BD">
      <w:pPr>
        <w:pStyle w:val="Caption"/>
        <w:jc w:val="center"/>
        <w:rPr>
          <w:sz w:val="22"/>
          <w:szCs w:val="22"/>
        </w:rPr>
      </w:pPr>
      <w:bookmarkStart w:id="67" w:name="_Ref532382879"/>
      <w:r w:rsidRPr="00A203BD">
        <w:rPr>
          <w:sz w:val="22"/>
          <w:szCs w:val="22"/>
        </w:rPr>
        <w:t xml:space="preserve">Figure </w:t>
      </w:r>
      <w:bookmarkEnd w:id="67"/>
      <w:r w:rsidR="00A203BD">
        <w:rPr>
          <w:sz w:val="22"/>
          <w:szCs w:val="22"/>
        </w:rPr>
        <w:t>7</w:t>
      </w:r>
      <w:r w:rsidRPr="00A203BD">
        <w:rPr>
          <w:sz w:val="22"/>
          <w:szCs w:val="22"/>
        </w:rPr>
        <w:t xml:space="preserve"> View of scan_01. Locat</w:t>
      </w:r>
      <w:r w:rsidR="000640BF">
        <w:rPr>
          <w:sz w:val="22"/>
          <w:szCs w:val="22"/>
        </w:rPr>
        <w:t>ion of LiDAR and view of Pier 1</w:t>
      </w:r>
    </w:p>
    <w:p w14:paraId="2FD7FE31" w14:textId="77777777" w:rsidR="00D14692" w:rsidRDefault="00D14692">
      <w:pPr>
        <w:rPr>
          <w:b/>
        </w:rPr>
      </w:pPr>
    </w:p>
    <w:p w14:paraId="0C3F7D90" w14:textId="3845F60A" w:rsidR="00395EDE" w:rsidRDefault="00395EDE" w:rsidP="00267D61">
      <w:pPr>
        <w:pStyle w:val="Heading1"/>
        <w:pPrChange w:id="68" w:author="John Braley" w:date="2018-12-18T08:21:00Z">
          <w:pPr/>
        </w:pPrChange>
      </w:pPr>
      <w:r w:rsidRPr="00395EDE">
        <w:t xml:space="preserve">Task 3 </w:t>
      </w:r>
      <w:r w:rsidR="00981589">
        <w:t xml:space="preserve">Long-term </w:t>
      </w:r>
      <w:r w:rsidRPr="00395EDE">
        <w:t>Instrumentation Plan</w:t>
      </w:r>
    </w:p>
    <w:p w14:paraId="7AC0B608" w14:textId="77777777" w:rsidR="00EA1E1E" w:rsidRPr="00E06985" w:rsidRDefault="00E06985">
      <w:r w:rsidRPr="00E06985">
        <w:t>This phase of monitoring is meant to fulfill the following o</w:t>
      </w:r>
      <w:r w:rsidR="00EA1E1E" w:rsidRPr="00E06985">
        <w:t xml:space="preserve">bjectives: </w:t>
      </w:r>
    </w:p>
    <w:p w14:paraId="4E143E00" w14:textId="77777777" w:rsidR="00EA1E1E" w:rsidRPr="00E06985" w:rsidRDefault="00E06985" w:rsidP="00EA1E1E">
      <w:pPr>
        <w:pStyle w:val="ListParagraph"/>
        <w:numPr>
          <w:ilvl w:val="0"/>
          <w:numId w:val="1"/>
        </w:numPr>
      </w:pPr>
      <w:r w:rsidRPr="00E06985">
        <w:t>Quantify d</w:t>
      </w:r>
      <w:r w:rsidR="00EA1E1E" w:rsidRPr="00E06985">
        <w:t xml:space="preserve">ynamic amplification </w:t>
      </w:r>
      <w:r w:rsidRPr="00E06985">
        <w:t>of</w:t>
      </w:r>
      <w:r w:rsidR="00EA1E1E" w:rsidRPr="00E06985">
        <w:t xml:space="preserve"> flexural stress in transit beams (</w:t>
      </w:r>
      <w:r w:rsidRPr="00E06985">
        <w:t xml:space="preserve">at </w:t>
      </w:r>
      <w:r w:rsidR="00EA1E1E" w:rsidRPr="00E06985">
        <w:t xml:space="preserve">good and </w:t>
      </w:r>
      <w:r w:rsidRPr="00E06985">
        <w:t>poor</w:t>
      </w:r>
      <w:r w:rsidR="00EA1E1E" w:rsidRPr="00E06985">
        <w:t xml:space="preserve"> splice locations)</w:t>
      </w:r>
    </w:p>
    <w:p w14:paraId="799B71D2" w14:textId="77777777" w:rsidR="00EA1E1E" w:rsidRPr="00E06985" w:rsidRDefault="00E06985" w:rsidP="00EA1E1E">
      <w:pPr>
        <w:pStyle w:val="ListParagraph"/>
        <w:numPr>
          <w:ilvl w:val="0"/>
          <w:numId w:val="1"/>
        </w:numPr>
      </w:pPr>
      <w:r w:rsidRPr="00E06985">
        <w:t>Quantify dynamic amplification of s</w:t>
      </w:r>
      <w:r w:rsidR="00EA1E1E" w:rsidRPr="00E06985">
        <w:t xml:space="preserve">hear </w:t>
      </w:r>
      <w:r w:rsidRPr="00E06985">
        <w:t xml:space="preserve">stress </w:t>
      </w:r>
      <w:r w:rsidR="00EA1E1E" w:rsidRPr="00E06985">
        <w:t xml:space="preserve">in transit beams (good and </w:t>
      </w:r>
      <w:r w:rsidRPr="00E06985">
        <w:t>poor</w:t>
      </w:r>
      <w:r w:rsidR="00EA1E1E" w:rsidRPr="00E06985">
        <w:t xml:space="preserve"> splice locations)</w:t>
      </w:r>
    </w:p>
    <w:p w14:paraId="5B6A6DBD" w14:textId="77777777" w:rsidR="00EA1E1E" w:rsidRPr="00E06985" w:rsidRDefault="00E06985" w:rsidP="00EA1E1E">
      <w:pPr>
        <w:pStyle w:val="ListParagraph"/>
        <w:numPr>
          <w:ilvl w:val="0"/>
          <w:numId w:val="1"/>
        </w:numPr>
      </w:pPr>
      <w:r w:rsidRPr="00E06985">
        <w:t xml:space="preserve">Quantify dynamic amplification of flexural stress </w:t>
      </w:r>
      <w:r w:rsidR="00EA1E1E" w:rsidRPr="00E06985">
        <w:t>in floor girders</w:t>
      </w:r>
    </w:p>
    <w:p w14:paraId="1D00CD98" w14:textId="77777777" w:rsidR="00EA1E1E" w:rsidRPr="00E06985" w:rsidRDefault="00E06985" w:rsidP="00EA1E1E">
      <w:pPr>
        <w:pStyle w:val="ListParagraph"/>
        <w:numPr>
          <w:ilvl w:val="0"/>
          <w:numId w:val="1"/>
        </w:numPr>
      </w:pPr>
      <w:r w:rsidRPr="00E06985">
        <w:t xml:space="preserve">Quantify dynamic amplification of shear stress </w:t>
      </w:r>
      <w:r w:rsidR="00EA1E1E" w:rsidRPr="00E06985">
        <w:t>in floor girders</w:t>
      </w:r>
    </w:p>
    <w:p w14:paraId="42DC0334" w14:textId="7EC24152" w:rsidR="00EA1E1E" w:rsidRPr="00E06985" w:rsidRDefault="00E06985" w:rsidP="00360A22">
      <w:pPr>
        <w:pStyle w:val="ListParagraph"/>
        <w:numPr>
          <w:ilvl w:val="0"/>
          <w:numId w:val="1"/>
        </w:numPr>
      </w:pPr>
      <w:r w:rsidRPr="00E06985">
        <w:t>Monitor and compare s</w:t>
      </w:r>
      <w:r w:rsidR="00EA1E1E" w:rsidRPr="00E06985">
        <w:t xml:space="preserve">tress </w:t>
      </w:r>
      <w:r w:rsidR="00EA1E1E" w:rsidRPr="00AE1C7D">
        <w:rPr>
          <w:noProof/>
        </w:rPr>
        <w:t>in</w:t>
      </w:r>
      <w:r w:rsidR="00EA1E1E" w:rsidRPr="00E06985">
        <w:t xml:space="preserve"> </w:t>
      </w:r>
      <w:r w:rsidR="00EA1E1E" w:rsidRPr="00AE1C7D">
        <w:rPr>
          <w:noProof/>
        </w:rPr>
        <w:t>web</w:t>
      </w:r>
      <w:r w:rsidR="00EA1E1E" w:rsidRPr="00E06985">
        <w:t xml:space="preserve"> of floor girder caused by out-of-plane deformation as a result of stiffener plate detailing (</w:t>
      </w:r>
      <w:r w:rsidRPr="00E06985">
        <w:t>locations with and without cracking</w:t>
      </w:r>
      <w:r w:rsidR="00EA1E1E" w:rsidRPr="00E06985">
        <w:t>)</w:t>
      </w:r>
    </w:p>
    <w:p w14:paraId="0D73CA92" w14:textId="77777777" w:rsidR="00550D12" w:rsidRDefault="00E06985">
      <w:pPr>
        <w:rPr>
          <w:ins w:id="69" w:author="John Braley" w:date="2018-12-18T08:21:00Z"/>
        </w:rPr>
      </w:pPr>
      <w:r>
        <w:t>To meet these objectives, an instrumentation plan has been developed to record operational responses</w:t>
      </w:r>
      <w:r w:rsidR="004E6BC7">
        <w:t xml:space="preserve"> </w:t>
      </w:r>
      <w:r>
        <w:t xml:space="preserve">at critical locations (e.g. experience maximum response, </w:t>
      </w:r>
      <w:r w:rsidR="004E6BC7">
        <w:t>have minimal reserve capacity</w:t>
      </w:r>
      <w:r>
        <w:t>, or have demonstrated inadequate performance such as fatigue cracks)</w:t>
      </w:r>
      <w:r w:rsidR="004E6BC7">
        <w:t xml:space="preserve">. They will be spatially distributed to provide various responses (e.g. shear strain, axial strain) in different load carrying members (e.g. transit beams, floor girders). </w:t>
      </w:r>
    </w:p>
    <w:p w14:paraId="00B56490" w14:textId="2A8E1C9C" w:rsidR="00267D61" w:rsidRDefault="00267D61" w:rsidP="00267D61">
      <w:pPr>
        <w:pStyle w:val="Heading2"/>
        <w:pPrChange w:id="70" w:author="John Braley" w:date="2018-12-18T08:22:00Z">
          <w:pPr/>
        </w:pPrChange>
      </w:pPr>
      <w:ins w:id="71" w:author="John Braley" w:date="2018-12-18T08:22:00Z">
        <w:r>
          <w:t>Sensor Layout</w:t>
        </w:r>
      </w:ins>
    </w:p>
    <w:p w14:paraId="2E2EED00" w14:textId="00D838A8" w:rsidR="00B243B8" w:rsidRDefault="00B243B8" w:rsidP="000640BF">
      <w:r>
        <w:t xml:space="preserve">The figure below </w:t>
      </w:r>
      <w:r w:rsidR="00E95A82">
        <w:t>depicts the layout of strain gauges on span 1 of the Manhattan approach</w:t>
      </w:r>
      <w:r w:rsidR="00E95A82" w:rsidRPr="00E95A82">
        <w:t xml:space="preserve"> </w:t>
      </w:r>
      <w:r w:rsidR="00E95A82">
        <w:t xml:space="preserve">for the south transit (west subway) framing. </w:t>
      </w:r>
      <w:r w:rsidR="00470C1C">
        <w:t xml:space="preserve">This layout </w:t>
      </w:r>
      <w:r w:rsidR="00132C42">
        <w:t>calls for a total of 3</w:t>
      </w:r>
      <w:r w:rsidR="000640BF">
        <w:t>6</w:t>
      </w:r>
      <w:r w:rsidR="00132C42">
        <w:t xml:space="preserve"> gauges and </w:t>
      </w:r>
      <w:r w:rsidR="00470C1C">
        <w:t xml:space="preserve">is intended to acquire global responses. </w:t>
      </w:r>
    </w:p>
    <w:p w14:paraId="5946E80C" w14:textId="0B949015" w:rsidR="0036048A" w:rsidRPr="000640BF" w:rsidRDefault="000640BF" w:rsidP="000640BF">
      <w:pPr>
        <w:keepNext/>
        <w:spacing w:after="0"/>
        <w:rPr>
          <w:b/>
          <w:bCs/>
          <w:color w:val="4F81BD" w:themeColor="accent1"/>
        </w:rPr>
      </w:pPr>
      <w:r w:rsidRPr="000640BF">
        <w:rPr>
          <w:b/>
          <w:bCs/>
          <w:noProof/>
          <w:color w:val="4F81BD" w:themeColor="accent1"/>
        </w:rPr>
        <w:lastRenderedPageBreak/>
        <w:drawing>
          <wp:inline distT="0" distB="0" distL="0" distR="0" wp14:anchorId="0BE60A1C" wp14:editId="36202E14">
            <wp:extent cx="5934075" cy="19240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1924050"/>
                    </a:xfrm>
                    <a:prstGeom prst="rect">
                      <a:avLst/>
                    </a:prstGeom>
                    <a:noFill/>
                    <a:ln>
                      <a:noFill/>
                    </a:ln>
                  </pic:spPr>
                </pic:pic>
              </a:graphicData>
            </a:graphic>
          </wp:inline>
        </w:drawing>
      </w:r>
    </w:p>
    <w:p w14:paraId="10410667" w14:textId="67E772DC" w:rsidR="00E95A82" w:rsidRDefault="0036048A" w:rsidP="000640BF">
      <w:pPr>
        <w:pStyle w:val="Caption"/>
        <w:jc w:val="center"/>
        <w:rPr>
          <w:sz w:val="22"/>
          <w:szCs w:val="22"/>
        </w:rPr>
      </w:pPr>
      <w:r w:rsidRPr="000640BF">
        <w:rPr>
          <w:sz w:val="22"/>
          <w:szCs w:val="22"/>
        </w:rPr>
        <w:t xml:space="preserve">Figure </w:t>
      </w:r>
      <w:r w:rsidR="000640BF">
        <w:rPr>
          <w:sz w:val="22"/>
          <w:szCs w:val="22"/>
        </w:rPr>
        <w:t>8</w:t>
      </w:r>
      <w:r w:rsidRPr="000640BF">
        <w:rPr>
          <w:sz w:val="22"/>
          <w:szCs w:val="22"/>
        </w:rPr>
        <w:t xml:space="preserve"> Instrumentation Layout for Global Response Monitoring</w:t>
      </w:r>
    </w:p>
    <w:p w14:paraId="352E5E01" w14:textId="77777777" w:rsidR="000640BF" w:rsidRPr="000640BF" w:rsidRDefault="000640BF" w:rsidP="000640BF"/>
    <w:p w14:paraId="299F626E" w14:textId="77777777" w:rsidR="0036048A" w:rsidRPr="000640BF" w:rsidRDefault="00432830" w:rsidP="000640BF">
      <w:pPr>
        <w:keepNext/>
        <w:spacing w:after="0"/>
        <w:rPr>
          <w:b/>
          <w:bCs/>
          <w:color w:val="4F81BD" w:themeColor="accent1"/>
        </w:rPr>
      </w:pPr>
      <w:r w:rsidRPr="000640BF">
        <w:rPr>
          <w:b/>
          <w:bCs/>
          <w:noProof/>
          <w:color w:val="4F81BD" w:themeColor="accent1"/>
        </w:rPr>
        <w:drawing>
          <wp:inline distT="0" distB="0" distL="0" distR="0" wp14:anchorId="035B3C62" wp14:editId="5E2823B0">
            <wp:extent cx="5943600" cy="1811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811655"/>
                    </a:xfrm>
                    <a:prstGeom prst="rect">
                      <a:avLst/>
                    </a:prstGeom>
                  </pic:spPr>
                </pic:pic>
              </a:graphicData>
            </a:graphic>
          </wp:inline>
        </w:drawing>
      </w:r>
    </w:p>
    <w:p w14:paraId="628FD499" w14:textId="7A707802" w:rsidR="00E95A82" w:rsidRDefault="0036048A" w:rsidP="000640BF">
      <w:pPr>
        <w:keepNext/>
        <w:spacing w:after="0"/>
        <w:jc w:val="center"/>
        <w:rPr>
          <w:b/>
          <w:bCs/>
          <w:color w:val="4F81BD" w:themeColor="accent1"/>
        </w:rPr>
      </w:pPr>
      <w:r w:rsidRPr="000640BF">
        <w:rPr>
          <w:b/>
          <w:bCs/>
          <w:color w:val="4F81BD" w:themeColor="accent1"/>
        </w:rPr>
        <w:t xml:space="preserve">Figure </w:t>
      </w:r>
      <w:r w:rsidR="000640BF">
        <w:rPr>
          <w:b/>
          <w:bCs/>
          <w:color w:val="4F81BD" w:themeColor="accent1"/>
        </w:rPr>
        <w:t>9</w:t>
      </w:r>
      <w:r w:rsidRPr="000640BF">
        <w:rPr>
          <w:b/>
          <w:bCs/>
          <w:color w:val="4F81BD" w:themeColor="accent1"/>
        </w:rPr>
        <w:t xml:space="preserve"> Typical Gauge Mounting Locations</w:t>
      </w:r>
    </w:p>
    <w:p w14:paraId="048932C5" w14:textId="77777777" w:rsidR="000640BF" w:rsidRPr="000640BF" w:rsidRDefault="000640BF" w:rsidP="000640BF">
      <w:pPr>
        <w:keepNext/>
        <w:spacing w:after="0"/>
        <w:rPr>
          <w:b/>
          <w:bCs/>
          <w:color w:val="4F81BD" w:themeColor="accent1"/>
        </w:rPr>
      </w:pPr>
    </w:p>
    <w:p w14:paraId="42DBEC17" w14:textId="5BFF574C" w:rsidR="00470C1C" w:rsidRDefault="00E06985" w:rsidP="001816EC">
      <w:r>
        <w:t xml:space="preserve">Gauges will also be installed at locations that have demonstrated to be prone to fatigue cracking. These cracks have occurred where the transit beams frame into the floor girder, as detailed in the figure below. </w:t>
      </w:r>
      <w:r w:rsidR="00470C1C">
        <w:t xml:space="preserve">The connection detail features a stiffener plate terminating in the web of the floor girder, thereby applying large out-of-plane forces on the web. In some </w:t>
      </w:r>
      <w:r w:rsidR="00470C1C" w:rsidRPr="00AE1C7D">
        <w:rPr>
          <w:noProof/>
        </w:rPr>
        <w:t>locations</w:t>
      </w:r>
      <w:r w:rsidR="00AE1C7D">
        <w:rPr>
          <w:noProof/>
        </w:rPr>
        <w:t>,</w:t>
      </w:r>
      <w:r w:rsidR="00470C1C">
        <w:t xml:space="preserve"> the stiffener plate has been </w:t>
      </w:r>
      <w:del w:id="72" w:author="John Braley" w:date="2018-12-18T07:53:00Z">
        <w:r w:rsidR="00470C1C" w:rsidDel="000B4A56">
          <w:delText xml:space="preserve">replaced </w:delText>
        </w:r>
      </w:del>
      <w:ins w:id="73" w:author="John Braley" w:date="2018-12-18T07:53:00Z">
        <w:r w:rsidR="000B4A56">
          <w:t>r</w:t>
        </w:r>
      </w:ins>
      <w:ins w:id="74" w:author="John Braley" w:date="2018-12-18T07:54:00Z">
        <w:r w:rsidR="000B4A56">
          <w:t xml:space="preserve">etrofitted </w:t>
        </w:r>
        <w:r w:rsidR="007573D7">
          <w:t xml:space="preserve">to provide connection </w:t>
        </w:r>
      </w:ins>
      <w:del w:id="75" w:author="John Braley" w:date="2018-12-18T07:54:00Z">
        <w:r w:rsidR="00470C1C" w:rsidDel="007573D7">
          <w:delText xml:space="preserve">with one </w:delText>
        </w:r>
        <w:r w:rsidDel="007573D7">
          <w:delText>that connects in</w:delText>
        </w:r>
      </w:del>
      <w:r w:rsidR="00470C1C">
        <w:t xml:space="preserve">to the bottom flange. </w:t>
      </w:r>
      <w:r>
        <w:t>Gauges will be installed in l</w:t>
      </w:r>
      <w:r w:rsidR="00432830">
        <w:t>ocations where cracking has been recorded as well as l</w:t>
      </w:r>
      <w:r w:rsidR="00470C1C">
        <w:t>ocations</w:t>
      </w:r>
      <w:ins w:id="76" w:author="John Braley" w:date="2018-12-18T07:55:00Z">
        <w:r w:rsidR="007573D7">
          <w:t xml:space="preserve"> that have</w:t>
        </w:r>
      </w:ins>
      <w:del w:id="77" w:author="John Braley" w:date="2018-12-18T07:55:00Z">
        <w:r w:rsidR="00470C1C" w:rsidDel="007573D7">
          <w:delText xml:space="preserve"> with both</w:delText>
        </w:r>
      </w:del>
      <w:r w:rsidR="00470C1C">
        <w:t xml:space="preserve"> the original detail and th</w:t>
      </w:r>
      <w:ins w:id="78" w:author="John Braley" w:date="2018-12-18T07:56:00Z">
        <w:r w:rsidR="007573D7">
          <w:t xml:space="preserve">ose that have been </w:t>
        </w:r>
      </w:ins>
      <w:del w:id="79" w:author="John Braley" w:date="2018-12-18T07:56:00Z">
        <w:r w:rsidR="00470C1C" w:rsidDel="007573D7">
          <w:delText xml:space="preserve">e </w:delText>
        </w:r>
      </w:del>
      <w:r w:rsidR="00470C1C">
        <w:t>retrofit</w:t>
      </w:r>
      <w:ins w:id="80" w:author="John Braley" w:date="2018-12-18T07:56:00Z">
        <w:r w:rsidR="007573D7">
          <w:t>ted</w:t>
        </w:r>
      </w:ins>
      <w:r w:rsidR="00470C1C">
        <w:t xml:space="preserve"> to provide</w:t>
      </w:r>
      <w:del w:id="81" w:author="John Braley" w:date="2018-12-18T07:56:00Z">
        <w:r w:rsidR="00470C1C" w:rsidDel="007573D7">
          <w:delText xml:space="preserve"> </w:delText>
        </w:r>
        <w:r w:rsidR="00AE1C7D" w:rsidDel="007573D7">
          <w:delText>a</w:delText>
        </w:r>
      </w:del>
      <w:r w:rsidR="00AE1C7D">
        <w:t xml:space="preserve"> </w:t>
      </w:r>
      <w:r w:rsidR="00470C1C" w:rsidRPr="00AE1C7D">
        <w:rPr>
          <w:noProof/>
        </w:rPr>
        <w:t>comparison</w:t>
      </w:r>
      <w:r w:rsidR="00470C1C">
        <w:t xml:space="preserve">. </w:t>
      </w:r>
      <w:r>
        <w:t xml:space="preserve">Responses at these locations will serve to monitor crack growth/formation resulting from dynamic loading and assess the performance of previously implemented retrofits.  </w:t>
      </w:r>
      <w:r w:rsidR="00132C42">
        <w:t xml:space="preserve">A total of 8 gauges will be installed for monitoring fatigue cracks. </w:t>
      </w:r>
      <w:r w:rsidR="001816EC">
        <w:t xml:space="preserve">Depending on the locations, arch crack opening sensors will be placed across the cracks.  </w:t>
      </w:r>
    </w:p>
    <w:p w14:paraId="09FD0786" w14:textId="77777777" w:rsidR="00E06985" w:rsidRDefault="00132C42" w:rsidP="008519F4">
      <w:pPr>
        <w:keepNext/>
        <w:spacing w:after="0"/>
        <w:jc w:val="center"/>
      </w:pPr>
      <w:r>
        <w:rPr>
          <w:noProof/>
        </w:rPr>
        <w:lastRenderedPageBreak/>
        <w:drawing>
          <wp:inline distT="0" distB="0" distL="0" distR="0" wp14:anchorId="44EDF798" wp14:editId="78406831">
            <wp:extent cx="4442460" cy="33832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442460" cy="3383280"/>
                    </a:xfrm>
                    <a:prstGeom prst="rect">
                      <a:avLst/>
                    </a:prstGeom>
                  </pic:spPr>
                </pic:pic>
              </a:graphicData>
            </a:graphic>
          </wp:inline>
        </w:drawing>
      </w:r>
    </w:p>
    <w:p w14:paraId="4B165900" w14:textId="3A9A45B2" w:rsidR="00432830" w:rsidRPr="008519F4" w:rsidRDefault="00E06985" w:rsidP="008519F4">
      <w:pPr>
        <w:pStyle w:val="Caption"/>
        <w:jc w:val="center"/>
        <w:rPr>
          <w:sz w:val="22"/>
          <w:szCs w:val="22"/>
        </w:rPr>
      </w:pPr>
      <w:r w:rsidRPr="008519F4">
        <w:rPr>
          <w:sz w:val="22"/>
          <w:szCs w:val="22"/>
        </w:rPr>
        <w:t xml:space="preserve">Figure </w:t>
      </w:r>
      <w:r w:rsidR="008519F4">
        <w:rPr>
          <w:sz w:val="22"/>
          <w:szCs w:val="22"/>
        </w:rPr>
        <w:t>10</w:t>
      </w:r>
      <w:r w:rsidRPr="008519F4">
        <w:rPr>
          <w:sz w:val="22"/>
          <w:szCs w:val="22"/>
        </w:rPr>
        <w:t xml:space="preserve"> Instrumen</w:t>
      </w:r>
      <w:r w:rsidR="00132C42" w:rsidRPr="008519F4">
        <w:rPr>
          <w:sz w:val="22"/>
          <w:szCs w:val="22"/>
        </w:rPr>
        <w:t>tation Layout for Fatigue Crack Monitoring</w:t>
      </w:r>
    </w:p>
    <w:p w14:paraId="33612D1E" w14:textId="77777777" w:rsidR="00432830" w:rsidRDefault="00432830" w:rsidP="00470C1C"/>
    <w:p w14:paraId="320CA2C1" w14:textId="77777777" w:rsidR="0036048A" w:rsidRDefault="0036048A" w:rsidP="0036048A">
      <w:pPr>
        <w:keepNext/>
      </w:pPr>
      <w:r>
        <w:rPr>
          <w:noProof/>
        </w:rPr>
        <w:drawing>
          <wp:inline distT="0" distB="0" distL="0" distR="0" wp14:anchorId="59EA282B" wp14:editId="0713E9F1">
            <wp:extent cx="3054096" cy="1828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3">
                      <a:extLst>
                        <a:ext uri="{28A0092B-C50C-407E-A947-70E740481C1C}">
                          <a14:useLocalDpi xmlns:a14="http://schemas.microsoft.com/office/drawing/2010/main" val="0"/>
                        </a:ext>
                      </a:extLst>
                    </a:blip>
                    <a:srcRect l="18181" t="5364" r="18844" b="29179"/>
                    <a:stretch/>
                  </pic:blipFill>
                  <pic:spPr bwMode="auto">
                    <a:xfrm>
                      <a:off x="0" y="0"/>
                      <a:ext cx="3054096" cy="1828800"/>
                    </a:xfrm>
                    <a:prstGeom prst="rect">
                      <a:avLst/>
                    </a:prstGeom>
                    <a:ln>
                      <a:noFill/>
                    </a:ln>
                    <a:extLst>
                      <a:ext uri="{53640926-AAD7-44D8-BBD7-CCE9431645EC}">
                        <a14:shadowObscured xmlns:a14="http://schemas.microsoft.com/office/drawing/2010/main"/>
                      </a:ext>
                    </a:extLst>
                  </pic:spPr>
                </pic:pic>
              </a:graphicData>
            </a:graphic>
          </wp:inline>
        </w:drawing>
      </w:r>
      <w:r w:rsidR="00432830" w:rsidRPr="00432830">
        <w:rPr>
          <w:noProof/>
        </w:rPr>
        <w:t xml:space="preserve"> </w:t>
      </w:r>
      <w:r w:rsidR="00432830">
        <w:rPr>
          <w:noProof/>
        </w:rPr>
        <w:drawing>
          <wp:inline distT="0" distB="0" distL="0" distR="0" wp14:anchorId="220280BE" wp14:editId="5511C9B8">
            <wp:extent cx="2484070" cy="1828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484070" cy="1828800"/>
                    </a:xfrm>
                    <a:prstGeom prst="rect">
                      <a:avLst/>
                    </a:prstGeom>
                  </pic:spPr>
                </pic:pic>
              </a:graphicData>
            </a:graphic>
          </wp:inline>
        </w:drawing>
      </w:r>
    </w:p>
    <w:p w14:paraId="29CC8B33" w14:textId="77777777" w:rsidR="00432830" w:rsidRDefault="00432830" w:rsidP="0036048A">
      <w:pPr>
        <w:pStyle w:val="Caption"/>
        <w:sectPr w:rsidR="00432830">
          <w:footerReference w:type="default" r:id="rId25"/>
          <w:pgSz w:w="12240" w:h="15840"/>
          <w:pgMar w:top="1440" w:right="1440" w:bottom="1440" w:left="1440" w:header="720" w:footer="720" w:gutter="0"/>
          <w:cols w:space="720"/>
          <w:docGrid w:linePitch="360"/>
        </w:sectPr>
      </w:pPr>
    </w:p>
    <w:p w14:paraId="2704E923" w14:textId="34C0FF76" w:rsidR="00432830" w:rsidRPr="001816EC" w:rsidRDefault="0036048A" w:rsidP="001816EC">
      <w:pPr>
        <w:pStyle w:val="Caption"/>
        <w:rPr>
          <w:sz w:val="22"/>
          <w:szCs w:val="22"/>
        </w:rPr>
      </w:pPr>
      <w:r w:rsidRPr="001816EC">
        <w:rPr>
          <w:sz w:val="22"/>
          <w:szCs w:val="22"/>
        </w:rPr>
        <w:lastRenderedPageBreak/>
        <w:t>Figure</w:t>
      </w:r>
      <w:r w:rsidR="001816EC">
        <w:rPr>
          <w:sz w:val="22"/>
          <w:szCs w:val="22"/>
        </w:rPr>
        <w:t xml:space="preserve"> 11</w:t>
      </w:r>
      <w:r w:rsidRPr="001816EC">
        <w:rPr>
          <w:sz w:val="22"/>
          <w:szCs w:val="22"/>
        </w:rPr>
        <w:t xml:space="preserve"> </w:t>
      </w:r>
      <w:r w:rsidR="00432830" w:rsidRPr="001816EC">
        <w:rPr>
          <w:sz w:val="22"/>
          <w:szCs w:val="22"/>
        </w:rPr>
        <w:t>Typ. Framing Detail in Locations with Fatigue Cracking</w:t>
      </w:r>
    </w:p>
    <w:p w14:paraId="0270B3BE" w14:textId="57DE3F28" w:rsidR="0036048A" w:rsidRPr="001816EC" w:rsidRDefault="0036048A" w:rsidP="001816EC">
      <w:pPr>
        <w:pStyle w:val="Caption"/>
        <w:rPr>
          <w:sz w:val="22"/>
          <w:szCs w:val="22"/>
        </w:rPr>
      </w:pPr>
      <w:r w:rsidRPr="001816EC">
        <w:rPr>
          <w:sz w:val="22"/>
          <w:szCs w:val="22"/>
        </w:rPr>
        <w:lastRenderedPageBreak/>
        <w:t xml:space="preserve">Figure </w:t>
      </w:r>
      <w:r w:rsidR="001816EC">
        <w:rPr>
          <w:sz w:val="22"/>
          <w:szCs w:val="22"/>
        </w:rPr>
        <w:t>12</w:t>
      </w:r>
      <w:r w:rsidRPr="001816EC">
        <w:rPr>
          <w:sz w:val="22"/>
          <w:szCs w:val="22"/>
        </w:rPr>
        <w:t xml:space="preserve"> </w:t>
      </w:r>
      <w:r w:rsidR="00432830" w:rsidRPr="001816EC">
        <w:rPr>
          <w:sz w:val="22"/>
          <w:szCs w:val="22"/>
        </w:rPr>
        <w:t>Typ. Gauge Location for Fatigue Crack Monitoring</w:t>
      </w:r>
    </w:p>
    <w:p w14:paraId="38AC3333" w14:textId="77777777" w:rsidR="00432830" w:rsidRDefault="00432830" w:rsidP="00470C1C">
      <w:pPr>
        <w:sectPr w:rsidR="00432830" w:rsidSect="00432830">
          <w:type w:val="continuous"/>
          <w:pgSz w:w="12240" w:h="15840"/>
          <w:pgMar w:top="1440" w:right="1440" w:bottom="1440" w:left="1440" w:header="720" w:footer="720" w:gutter="0"/>
          <w:cols w:num="2" w:space="720"/>
          <w:docGrid w:linePitch="360"/>
        </w:sectPr>
      </w:pPr>
    </w:p>
    <w:p w14:paraId="413507B1" w14:textId="77777777" w:rsidR="00470C1C" w:rsidRDefault="00470C1C" w:rsidP="00470C1C"/>
    <w:p w14:paraId="2A74EBD1" w14:textId="5B6B1182" w:rsidR="00470C1C" w:rsidRDefault="00AC3800" w:rsidP="00470C1C">
      <w:r>
        <w:t>Temperature gauges will also be installed to monitor the temperature of the structure. Their locations will be as</w:t>
      </w:r>
      <w:r w:rsidR="00DB687C">
        <w:t xml:space="preserve"> indicated in the diagram below:</w:t>
      </w:r>
    </w:p>
    <w:p w14:paraId="62877496" w14:textId="77777777" w:rsidR="00AC3800" w:rsidRDefault="00AC3800" w:rsidP="00DB687C">
      <w:pPr>
        <w:spacing w:after="0"/>
        <w:jc w:val="center"/>
      </w:pPr>
      <w:r>
        <w:rPr>
          <w:noProof/>
        </w:rPr>
        <w:lastRenderedPageBreak/>
        <w:drawing>
          <wp:inline distT="0" distB="0" distL="0" distR="0" wp14:anchorId="267489BD" wp14:editId="5FD4CEBB">
            <wp:extent cx="4490816" cy="3323492"/>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490816" cy="3323492"/>
                    </a:xfrm>
                    <a:prstGeom prst="rect">
                      <a:avLst/>
                    </a:prstGeom>
                  </pic:spPr>
                </pic:pic>
              </a:graphicData>
            </a:graphic>
          </wp:inline>
        </w:drawing>
      </w:r>
    </w:p>
    <w:p w14:paraId="4473F310" w14:textId="4AD5A409" w:rsidR="00DB687C" w:rsidRPr="008519F4" w:rsidRDefault="00DB687C" w:rsidP="00DB687C">
      <w:pPr>
        <w:pStyle w:val="Caption"/>
        <w:jc w:val="center"/>
        <w:rPr>
          <w:sz w:val="22"/>
          <w:szCs w:val="22"/>
        </w:rPr>
      </w:pPr>
      <w:r w:rsidRPr="008519F4">
        <w:rPr>
          <w:sz w:val="22"/>
          <w:szCs w:val="22"/>
        </w:rPr>
        <w:t xml:space="preserve">Figure </w:t>
      </w:r>
      <w:r>
        <w:rPr>
          <w:sz w:val="22"/>
          <w:szCs w:val="22"/>
        </w:rPr>
        <w:t>13</w:t>
      </w:r>
      <w:r w:rsidRPr="008519F4">
        <w:rPr>
          <w:sz w:val="22"/>
          <w:szCs w:val="22"/>
        </w:rPr>
        <w:t xml:space="preserve"> Instrumentation Layout for</w:t>
      </w:r>
      <w:r>
        <w:rPr>
          <w:sz w:val="22"/>
          <w:szCs w:val="22"/>
        </w:rPr>
        <w:t xml:space="preserve"> Temperature</w:t>
      </w:r>
      <w:r w:rsidRPr="008519F4">
        <w:rPr>
          <w:sz w:val="22"/>
          <w:szCs w:val="22"/>
        </w:rPr>
        <w:t xml:space="preserve"> Monitoring</w:t>
      </w:r>
      <w:r>
        <w:rPr>
          <w:sz w:val="22"/>
          <w:szCs w:val="22"/>
        </w:rPr>
        <w:t>/Compensation</w:t>
      </w:r>
    </w:p>
    <w:p w14:paraId="7F865753" w14:textId="77777777" w:rsidR="00C6581F" w:rsidRPr="00FB3293" w:rsidRDefault="00C6581F" w:rsidP="00C6581F">
      <w:pPr>
        <w:autoSpaceDE w:val="0"/>
        <w:autoSpaceDN w:val="0"/>
        <w:adjustRightInd w:val="0"/>
        <w:spacing w:after="0"/>
        <w:rPr>
          <w:rFonts w:ascii="Helvetica" w:hAnsi="Helvetica" w:cs="Helvetica"/>
        </w:rPr>
      </w:pPr>
    </w:p>
    <w:p w14:paraId="5FD10F53" w14:textId="77777777" w:rsidR="00C6581F" w:rsidRPr="0095474E" w:rsidRDefault="00C6581F" w:rsidP="00267D61">
      <w:pPr>
        <w:pStyle w:val="Heading2"/>
        <w:pPrChange w:id="82" w:author="John Braley" w:date="2018-12-18T08:22:00Z">
          <w:pPr>
            <w:autoSpaceDE w:val="0"/>
            <w:autoSpaceDN w:val="0"/>
            <w:adjustRightInd w:val="0"/>
            <w:spacing w:after="0"/>
          </w:pPr>
        </w:pPrChange>
      </w:pPr>
      <w:r w:rsidRPr="0095474E">
        <w:t>Description of Instrumentation</w:t>
      </w:r>
    </w:p>
    <w:p w14:paraId="7245CCE0" w14:textId="1FBD14B4" w:rsidR="00C6581F" w:rsidRPr="00FB3293" w:rsidRDefault="00C6581F" w:rsidP="0095474E">
      <w:pPr>
        <w:autoSpaceDE w:val="0"/>
        <w:autoSpaceDN w:val="0"/>
        <w:adjustRightInd w:val="0"/>
        <w:spacing w:after="0"/>
        <w:rPr>
          <w:rFonts w:ascii="Helvetica" w:hAnsi="Helvetica" w:cs="Helvetica"/>
        </w:rPr>
      </w:pPr>
      <w:r w:rsidRPr="00FB3293">
        <w:rPr>
          <w:rFonts w:ascii="Helvetica" w:hAnsi="Helvetica" w:cs="Helvetica"/>
        </w:rPr>
        <w:t>The optical interrogation unit</w:t>
      </w:r>
      <w:ins w:id="83" w:author="John Braley" w:date="2018-12-18T07:57:00Z">
        <w:r w:rsidR="007573D7">
          <w:rPr>
            <w:rFonts w:ascii="Helvetica" w:hAnsi="Helvetica" w:cs="Helvetica"/>
          </w:rPr>
          <w:t>,</w:t>
        </w:r>
      </w:ins>
      <w:r w:rsidRPr="00FB3293">
        <w:rPr>
          <w:rFonts w:ascii="Helvetica" w:hAnsi="Helvetica" w:cs="Helvetica"/>
        </w:rPr>
        <w:t xml:space="preserve"> </w:t>
      </w:r>
      <w:proofErr w:type="gramStart"/>
      <w:ins w:id="84" w:author="John Braley" w:date="2018-12-18T07:57:00Z">
        <w:r w:rsidR="007573D7">
          <w:rPr>
            <w:rFonts w:ascii="Helvetica" w:hAnsi="Helvetica" w:cs="Helvetica"/>
          </w:rPr>
          <w:t>a</w:t>
        </w:r>
      </w:ins>
      <w:proofErr w:type="gramEnd"/>
      <w:del w:id="85" w:author="John Braley" w:date="2018-12-18T07:57:00Z">
        <w:r w:rsidR="00AE1C7D" w:rsidDel="007573D7">
          <w:rPr>
            <w:rFonts w:ascii="Helvetica" w:hAnsi="Helvetica" w:cs="Helvetica"/>
          </w:rPr>
          <w:delText>i</w:delText>
        </w:r>
      </w:del>
      <w:r w:rsidR="00AE1C7D">
        <w:rPr>
          <w:rFonts w:ascii="Helvetica" w:hAnsi="Helvetica" w:cs="Helvetica"/>
        </w:rPr>
        <w:t xml:space="preserve">s </w:t>
      </w:r>
      <w:r w:rsidRPr="00AE1C7D">
        <w:rPr>
          <w:rFonts w:ascii="Helvetica" w:hAnsi="Helvetica" w:cs="Helvetica"/>
          <w:noProof/>
        </w:rPr>
        <w:t>shown</w:t>
      </w:r>
      <w:r w:rsidRPr="00FB3293">
        <w:rPr>
          <w:rFonts w:ascii="Helvetica" w:hAnsi="Helvetica" w:cs="Helvetica"/>
        </w:rPr>
        <w:t xml:space="preserve"> in Fig. </w:t>
      </w:r>
      <w:r w:rsidR="0095474E">
        <w:rPr>
          <w:rFonts w:ascii="Helvetica" w:hAnsi="Helvetica" w:cs="Helvetica"/>
        </w:rPr>
        <w:t>14</w:t>
      </w:r>
      <w:ins w:id="86" w:author="John Braley" w:date="2018-12-18T07:57:00Z">
        <w:r w:rsidR="007573D7">
          <w:rPr>
            <w:rFonts w:ascii="Helvetica" w:hAnsi="Helvetica" w:cs="Helvetica"/>
          </w:rPr>
          <w:t>,</w:t>
        </w:r>
      </w:ins>
      <w:r w:rsidRPr="00FB3293">
        <w:rPr>
          <w:rFonts w:ascii="Helvetica" w:hAnsi="Helvetica" w:cs="Helvetica"/>
        </w:rPr>
        <w:t xml:space="preserve"> is capable of monitoring 30-40 sensors depending on sensor types. It can simultaneously accept data from strain gauges, temperature, and other sensors. This unit has a bandwidth of 1460-1620nm and a maximum sampling frequency of 1 kHz.</w:t>
      </w:r>
    </w:p>
    <w:p w14:paraId="7AD19286" w14:textId="77777777" w:rsidR="00C6581F" w:rsidRPr="00FB3293" w:rsidRDefault="00C6581F" w:rsidP="00C6581F">
      <w:pPr>
        <w:autoSpaceDE w:val="0"/>
        <w:autoSpaceDN w:val="0"/>
        <w:adjustRightInd w:val="0"/>
        <w:spacing w:after="0"/>
        <w:rPr>
          <w:rFonts w:ascii="Helvetica" w:hAnsi="Helvetica" w:cs="Helvetica"/>
        </w:rPr>
      </w:pPr>
    </w:p>
    <w:p w14:paraId="54EF2746" w14:textId="77777777" w:rsidR="00C6581F" w:rsidRPr="00FB3293" w:rsidRDefault="00C6581F" w:rsidP="00C6581F">
      <w:pPr>
        <w:autoSpaceDE w:val="0"/>
        <w:autoSpaceDN w:val="0"/>
        <w:adjustRightInd w:val="0"/>
        <w:spacing w:after="0"/>
        <w:jc w:val="center"/>
        <w:rPr>
          <w:rFonts w:ascii="Helvetica" w:hAnsi="Helvetica" w:cs="Helvetica"/>
        </w:rPr>
      </w:pPr>
      <w:r w:rsidRPr="00FB3293">
        <w:rPr>
          <w:rFonts w:ascii="Helvetica" w:hAnsi="Helvetica" w:cs="Helvetica"/>
          <w:noProof/>
        </w:rPr>
        <w:drawing>
          <wp:inline distT="0" distB="0" distL="0" distR="0" wp14:anchorId="5CCB301F" wp14:editId="7A01F59E">
            <wp:extent cx="2916820" cy="1910633"/>
            <wp:effectExtent l="0" t="0" r="4445" b="0"/>
            <wp:docPr id="64" name="Picture 2" descr="si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155"/>
                    <pic:cNvPicPr>
                      <a:picLocks noChangeAspect="1" noChangeArrowheads="1"/>
                    </pic:cNvPicPr>
                  </pic:nvPicPr>
                  <pic:blipFill>
                    <a:blip r:embed="rId27" cstate="print">
                      <a:grayscl/>
                      <a:extLst>
                        <a:ext uri="{28A0092B-C50C-407E-A947-70E740481C1C}">
                          <a14:useLocalDpi xmlns:a14="http://schemas.microsoft.com/office/drawing/2010/main" val="0"/>
                        </a:ext>
                      </a:extLst>
                    </a:blip>
                    <a:srcRect/>
                    <a:stretch>
                      <a:fillRect/>
                    </a:stretch>
                  </pic:blipFill>
                  <pic:spPr bwMode="auto">
                    <a:xfrm>
                      <a:off x="0" y="0"/>
                      <a:ext cx="2927955" cy="1917927"/>
                    </a:xfrm>
                    <a:prstGeom prst="rect">
                      <a:avLst/>
                    </a:prstGeom>
                    <a:noFill/>
                    <a:ln>
                      <a:noFill/>
                    </a:ln>
                  </pic:spPr>
                </pic:pic>
              </a:graphicData>
            </a:graphic>
          </wp:inline>
        </w:drawing>
      </w:r>
    </w:p>
    <w:p w14:paraId="75C2875C" w14:textId="4B4519B2" w:rsidR="00C6581F" w:rsidRPr="00FB3293" w:rsidRDefault="00C6581F" w:rsidP="0095474E">
      <w:pPr>
        <w:autoSpaceDE w:val="0"/>
        <w:autoSpaceDN w:val="0"/>
        <w:adjustRightInd w:val="0"/>
        <w:spacing w:after="0"/>
        <w:jc w:val="center"/>
        <w:rPr>
          <w:rFonts w:ascii="Helvetica" w:hAnsi="Helvetica" w:cs="Helvetica"/>
        </w:rPr>
      </w:pPr>
      <w:r w:rsidRPr="00FB3293">
        <w:rPr>
          <w:b/>
          <w:bCs/>
          <w:color w:val="4F81BD" w:themeColor="accent1"/>
        </w:rPr>
        <w:t xml:space="preserve">Figure </w:t>
      </w:r>
      <w:r w:rsidR="0095474E">
        <w:rPr>
          <w:b/>
          <w:bCs/>
          <w:color w:val="4F81BD" w:themeColor="accent1"/>
        </w:rPr>
        <w:t>14</w:t>
      </w:r>
      <w:r w:rsidRPr="00FB3293">
        <w:rPr>
          <w:b/>
          <w:bCs/>
          <w:color w:val="4F81BD" w:themeColor="accent1"/>
        </w:rPr>
        <w:t xml:space="preserve"> Photo. Micron Optics si155 Interrogator Module.</w:t>
      </w:r>
    </w:p>
    <w:p w14:paraId="42CFD9F2" w14:textId="77777777" w:rsidR="00C6581F" w:rsidRPr="00FB3293" w:rsidRDefault="00C6581F" w:rsidP="00C6581F">
      <w:pPr>
        <w:autoSpaceDE w:val="0"/>
        <w:autoSpaceDN w:val="0"/>
        <w:adjustRightInd w:val="0"/>
        <w:spacing w:after="0"/>
        <w:rPr>
          <w:rFonts w:ascii="Helvetica" w:hAnsi="Helvetica" w:cs="Helvetica"/>
        </w:rPr>
      </w:pPr>
    </w:p>
    <w:p w14:paraId="3AE8E6C4" w14:textId="77777777" w:rsidR="00C6581F" w:rsidRPr="0095474E" w:rsidRDefault="00C6581F" w:rsidP="00C6581F">
      <w:pPr>
        <w:autoSpaceDE w:val="0"/>
        <w:autoSpaceDN w:val="0"/>
        <w:adjustRightInd w:val="0"/>
        <w:spacing w:after="0"/>
        <w:rPr>
          <w:rFonts w:ascii="Helvetica" w:hAnsi="Helvetica" w:cs="Helvetica"/>
          <w:i/>
          <w:iCs/>
          <w:u w:val="single"/>
        </w:rPr>
      </w:pPr>
      <w:r w:rsidRPr="0095474E">
        <w:rPr>
          <w:rFonts w:ascii="Helvetica" w:hAnsi="Helvetica" w:cs="Helvetica"/>
          <w:i/>
          <w:iCs/>
          <w:u w:val="single"/>
        </w:rPr>
        <w:t>Processor Unit</w:t>
      </w:r>
    </w:p>
    <w:p w14:paraId="13E9BC7B" w14:textId="77777777" w:rsidR="00C6581F" w:rsidRPr="00FB3293" w:rsidRDefault="00C6581F" w:rsidP="00C6581F">
      <w:pPr>
        <w:autoSpaceDE w:val="0"/>
        <w:autoSpaceDN w:val="0"/>
        <w:adjustRightInd w:val="0"/>
        <w:spacing w:after="0"/>
        <w:rPr>
          <w:rFonts w:ascii="Helvetica" w:hAnsi="Helvetica" w:cs="Helvetica"/>
        </w:rPr>
      </w:pPr>
      <w:r w:rsidRPr="00FB3293">
        <w:rPr>
          <w:rFonts w:ascii="Helvetica" w:hAnsi="Helvetica" w:cs="Helvetica"/>
        </w:rPr>
        <w:t xml:space="preserve">The central processing unit for this project is the Stealth.com, Inc. Model: LPC-100G4 Ultra Small Mini PC with four Gigabit LAN ports. This device is equipped with a 2.26 GHz processor with 8 GB of RAM and a 120 GB Solid State hard drive. It uses a Windows 7 64-bit operating </w:t>
      </w:r>
      <w:r w:rsidRPr="00FB3293">
        <w:rPr>
          <w:rFonts w:ascii="Helvetica" w:hAnsi="Helvetica" w:cs="Helvetica"/>
        </w:rPr>
        <w:lastRenderedPageBreak/>
        <w:t>system and is loaded with the Micron Optics program ENLIGHT for sensor interface and data acquisition.</w:t>
      </w:r>
    </w:p>
    <w:p w14:paraId="08F074E8" w14:textId="77777777" w:rsidR="00C6581F" w:rsidRPr="00FB3293" w:rsidRDefault="00C6581F" w:rsidP="00C6581F">
      <w:pPr>
        <w:autoSpaceDE w:val="0"/>
        <w:autoSpaceDN w:val="0"/>
        <w:adjustRightInd w:val="0"/>
        <w:spacing w:after="0"/>
        <w:rPr>
          <w:rFonts w:ascii="Helvetica" w:hAnsi="Helvetica" w:cs="Helvetica"/>
        </w:rPr>
      </w:pPr>
    </w:p>
    <w:p w14:paraId="0BC1A0EE" w14:textId="77777777" w:rsidR="00C6581F" w:rsidRPr="0095474E" w:rsidRDefault="00C6581F" w:rsidP="00C6581F">
      <w:pPr>
        <w:autoSpaceDE w:val="0"/>
        <w:autoSpaceDN w:val="0"/>
        <w:adjustRightInd w:val="0"/>
        <w:spacing w:after="0"/>
        <w:rPr>
          <w:rFonts w:ascii="Helvetica" w:hAnsi="Helvetica" w:cs="Helvetica"/>
          <w:i/>
          <w:iCs/>
          <w:u w:val="single"/>
        </w:rPr>
      </w:pPr>
      <w:r w:rsidRPr="0095474E">
        <w:rPr>
          <w:rFonts w:ascii="Helvetica" w:hAnsi="Helvetica" w:cs="Helvetica"/>
          <w:i/>
          <w:iCs/>
          <w:u w:val="single"/>
        </w:rPr>
        <w:t>Remote Monitoring</w:t>
      </w:r>
    </w:p>
    <w:p w14:paraId="1E478A3A" w14:textId="34F7AD30" w:rsidR="00C6581F" w:rsidRPr="00FB3293" w:rsidRDefault="00C6581F" w:rsidP="0095474E">
      <w:pPr>
        <w:autoSpaceDE w:val="0"/>
        <w:autoSpaceDN w:val="0"/>
        <w:adjustRightInd w:val="0"/>
        <w:spacing w:after="0"/>
        <w:rPr>
          <w:rFonts w:ascii="Helvetica" w:hAnsi="Helvetica" w:cs="Helvetica"/>
        </w:rPr>
      </w:pPr>
      <w:r w:rsidRPr="00FB3293">
        <w:rPr>
          <w:rFonts w:ascii="Helvetica" w:hAnsi="Helvetica" w:cs="Helvetica"/>
        </w:rPr>
        <w:t xml:space="preserve">An active internet connection is provided by the use of an industrial cellular modem. This connection allows for the manual or automatic transfer of data from the interrogation unit to NYCDOT and any other location. </w:t>
      </w:r>
    </w:p>
    <w:p w14:paraId="71A9928A" w14:textId="1CBBD704" w:rsidR="00C6581F" w:rsidRPr="00FB3293" w:rsidRDefault="00C6581F" w:rsidP="0095474E">
      <w:pPr>
        <w:autoSpaceDE w:val="0"/>
        <w:autoSpaceDN w:val="0"/>
        <w:adjustRightInd w:val="0"/>
        <w:spacing w:after="0"/>
        <w:jc w:val="center"/>
        <w:rPr>
          <w:rFonts w:ascii="Helvetica" w:hAnsi="Helvetica" w:cs="Helvetica"/>
        </w:rPr>
      </w:pPr>
      <w:r w:rsidRPr="00FB3293">
        <w:rPr>
          <w:rFonts w:ascii="Helvetica" w:hAnsi="Helvetica" w:cs="Helvetica"/>
          <w:noProof/>
        </w:rPr>
        <w:drawing>
          <wp:inline distT="0" distB="0" distL="0" distR="0" wp14:anchorId="38389EDE" wp14:editId="6F3376D9">
            <wp:extent cx="3098782" cy="1844702"/>
            <wp:effectExtent l="0" t="0" r="698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llModem.jpg"/>
                    <pic:cNvPicPr/>
                  </pic:nvPicPr>
                  <pic:blipFill>
                    <a:blip r:embed="rId28">
                      <a:grayscl/>
                      <a:extLst>
                        <a:ext uri="{28A0092B-C50C-407E-A947-70E740481C1C}">
                          <a14:useLocalDpi xmlns:a14="http://schemas.microsoft.com/office/drawing/2010/main" val="0"/>
                        </a:ext>
                      </a:extLst>
                    </a:blip>
                    <a:stretch>
                      <a:fillRect/>
                    </a:stretch>
                  </pic:blipFill>
                  <pic:spPr>
                    <a:xfrm>
                      <a:off x="0" y="0"/>
                      <a:ext cx="3225523" cy="1920151"/>
                    </a:xfrm>
                    <a:prstGeom prst="rect">
                      <a:avLst/>
                    </a:prstGeom>
                  </pic:spPr>
                </pic:pic>
              </a:graphicData>
            </a:graphic>
          </wp:inline>
        </w:drawing>
      </w:r>
    </w:p>
    <w:p w14:paraId="1167A827" w14:textId="122CFCFA" w:rsidR="00C6581F" w:rsidRPr="00FB3293" w:rsidRDefault="00C6581F" w:rsidP="0095474E">
      <w:pPr>
        <w:autoSpaceDE w:val="0"/>
        <w:autoSpaceDN w:val="0"/>
        <w:adjustRightInd w:val="0"/>
        <w:spacing w:after="0"/>
        <w:jc w:val="center"/>
        <w:rPr>
          <w:b/>
          <w:bCs/>
          <w:color w:val="4F81BD" w:themeColor="accent1"/>
        </w:rPr>
      </w:pPr>
      <w:r w:rsidRPr="00FB3293">
        <w:rPr>
          <w:b/>
          <w:bCs/>
          <w:color w:val="4F81BD" w:themeColor="accent1"/>
        </w:rPr>
        <w:t>Figure 1</w:t>
      </w:r>
      <w:r w:rsidR="0095474E">
        <w:rPr>
          <w:b/>
          <w:bCs/>
          <w:color w:val="4F81BD" w:themeColor="accent1"/>
        </w:rPr>
        <w:t>5</w:t>
      </w:r>
      <w:r w:rsidRPr="00FB3293">
        <w:rPr>
          <w:b/>
          <w:bCs/>
          <w:color w:val="4F81BD" w:themeColor="accent1"/>
        </w:rPr>
        <w:t xml:space="preserve"> Photo. Cellular modem and PC remote control interface.</w:t>
      </w:r>
    </w:p>
    <w:p w14:paraId="50AAA8EC" w14:textId="77777777" w:rsidR="00C6581F" w:rsidRPr="00FB3293" w:rsidRDefault="00C6581F" w:rsidP="00C6581F">
      <w:pPr>
        <w:autoSpaceDE w:val="0"/>
        <w:autoSpaceDN w:val="0"/>
        <w:adjustRightInd w:val="0"/>
        <w:spacing w:after="0"/>
        <w:rPr>
          <w:rFonts w:ascii="Helvetica" w:hAnsi="Helvetica" w:cs="Helvetica"/>
        </w:rPr>
      </w:pPr>
    </w:p>
    <w:p w14:paraId="3E1F4DE3" w14:textId="008DCCDA" w:rsidR="00C6581F" w:rsidRPr="0095474E" w:rsidRDefault="00C6581F" w:rsidP="00C6581F">
      <w:pPr>
        <w:autoSpaceDE w:val="0"/>
        <w:autoSpaceDN w:val="0"/>
        <w:adjustRightInd w:val="0"/>
        <w:spacing w:after="0"/>
        <w:rPr>
          <w:rFonts w:ascii="Helvetica" w:hAnsi="Helvetica" w:cs="Helvetica"/>
          <w:i/>
          <w:iCs/>
          <w:u w:val="single"/>
        </w:rPr>
      </w:pPr>
      <w:r w:rsidRPr="0095474E">
        <w:rPr>
          <w:rFonts w:ascii="Helvetica" w:hAnsi="Helvetica" w:cs="Helvetica"/>
          <w:i/>
          <w:iCs/>
          <w:u w:val="single"/>
        </w:rPr>
        <w:t>FBG Strain Sensors</w:t>
      </w:r>
      <w:r w:rsidR="00D217DE">
        <w:rPr>
          <w:rFonts w:ascii="Helvetica" w:hAnsi="Helvetica" w:cs="Helvetica"/>
          <w:i/>
          <w:iCs/>
          <w:u w:val="single"/>
        </w:rPr>
        <w:t xml:space="preserve"> and NEMA Enclosure Box</w:t>
      </w:r>
    </w:p>
    <w:p w14:paraId="51FBC35F" w14:textId="500C45CC" w:rsidR="00C6581F" w:rsidRPr="00FB3293" w:rsidRDefault="00C6581F" w:rsidP="00D94916">
      <w:pPr>
        <w:autoSpaceDE w:val="0"/>
        <w:autoSpaceDN w:val="0"/>
        <w:adjustRightInd w:val="0"/>
        <w:spacing w:after="0"/>
        <w:rPr>
          <w:rFonts w:ascii="Helvetica" w:hAnsi="Helvetica" w:cs="Helvetica"/>
        </w:rPr>
      </w:pPr>
      <w:r w:rsidRPr="00FB3293">
        <w:rPr>
          <w:rFonts w:ascii="Helvetica" w:hAnsi="Helvetica" w:cs="Helvetica"/>
        </w:rPr>
        <w:t>The FBG</w:t>
      </w:r>
      <w:r>
        <w:rPr>
          <w:rFonts w:ascii="Helvetica" w:hAnsi="Helvetica" w:cs="Helvetica"/>
        </w:rPr>
        <w:t>s</w:t>
      </w:r>
      <w:r w:rsidRPr="00FB3293">
        <w:rPr>
          <w:rFonts w:ascii="Helvetica" w:hAnsi="Helvetica" w:cs="Helvetica"/>
        </w:rPr>
        <w:t xml:space="preserve"> </w:t>
      </w:r>
      <w:r w:rsidRPr="00D04DA1">
        <w:rPr>
          <w:rFonts w:ascii="Helvetica" w:hAnsi="Helvetica" w:cs="Helvetica"/>
          <w:noProof/>
        </w:rPr>
        <w:t>are</w:t>
      </w:r>
      <w:r w:rsidRPr="00FB3293">
        <w:rPr>
          <w:rFonts w:ascii="Helvetica" w:hAnsi="Helvetica" w:cs="Helvetica"/>
        </w:rPr>
        <w:t xml:space="preserve"> protected by NEMA enclosure boxes at the site</w:t>
      </w:r>
      <w:r w:rsidR="0095474E">
        <w:rPr>
          <w:rFonts w:ascii="Helvetica" w:hAnsi="Helvetica" w:cs="Helvetica"/>
        </w:rPr>
        <w:t xml:space="preserve"> (see Fig. 16)</w:t>
      </w:r>
      <w:r w:rsidRPr="00FB3293">
        <w:rPr>
          <w:rFonts w:ascii="Helvetica" w:hAnsi="Helvetica" w:cs="Helvetica"/>
        </w:rPr>
        <w:t xml:space="preserve">. </w:t>
      </w:r>
      <w:r w:rsidR="0095474E">
        <w:rPr>
          <w:rFonts w:ascii="Helvetica" w:hAnsi="Helvetica" w:cs="Helvetica"/>
        </w:rPr>
        <w:t xml:space="preserve">Note that the boxes will be epoxied to the steel girder and will not damage the girders. </w:t>
      </w:r>
      <w:r w:rsidRPr="00FB3293">
        <w:rPr>
          <w:rFonts w:ascii="Helvetica" w:hAnsi="Helvetica" w:cs="Helvetica"/>
        </w:rPr>
        <w:t xml:space="preserve">All sensors are </w:t>
      </w:r>
      <w:del w:id="87" w:author="John Braley" w:date="2018-12-18T07:58:00Z">
        <w:r w:rsidRPr="00FB3293" w:rsidDel="007573D7">
          <w:rPr>
            <w:rFonts w:ascii="Helvetica" w:hAnsi="Helvetica" w:cs="Helvetica"/>
          </w:rPr>
          <w:delText xml:space="preserve">routed </w:delText>
        </w:r>
      </w:del>
      <w:ins w:id="88" w:author="John Braley" w:date="2018-12-18T07:58:00Z">
        <w:r w:rsidR="007573D7">
          <w:rPr>
            <w:rFonts w:ascii="Helvetica" w:hAnsi="Helvetica" w:cs="Helvetica"/>
          </w:rPr>
          <w:t>wired</w:t>
        </w:r>
        <w:r w:rsidR="007573D7" w:rsidRPr="00FB3293">
          <w:rPr>
            <w:rFonts w:ascii="Helvetica" w:hAnsi="Helvetica" w:cs="Helvetica"/>
          </w:rPr>
          <w:t xml:space="preserve"> </w:t>
        </w:r>
      </w:ins>
      <w:del w:id="89" w:author="John Braley" w:date="2018-12-18T07:58:00Z">
        <w:r w:rsidRPr="00FB3293" w:rsidDel="007573D7">
          <w:rPr>
            <w:rFonts w:ascii="Helvetica" w:hAnsi="Helvetica" w:cs="Helvetica"/>
          </w:rPr>
          <w:delText>through via</w:delText>
        </w:r>
      </w:del>
      <w:ins w:id="90" w:author="John Braley" w:date="2018-12-18T07:58:00Z">
        <w:r w:rsidR="007573D7">
          <w:rPr>
            <w:rFonts w:ascii="Helvetica" w:hAnsi="Helvetica" w:cs="Helvetica"/>
          </w:rPr>
          <w:t>with</w:t>
        </w:r>
      </w:ins>
      <w:r w:rsidRPr="00FB3293">
        <w:rPr>
          <w:rFonts w:ascii="Helvetica" w:hAnsi="Helvetica" w:cs="Helvetica"/>
        </w:rPr>
        <w:t xml:space="preserve"> armored fiber optic cabling to the site control NEMA enclosure that houses the optical interrogator, the central processing system and the cellular wireless. </w:t>
      </w:r>
      <w:r w:rsidR="002A73C4">
        <w:rPr>
          <w:rFonts w:ascii="Helvetica" w:hAnsi="Helvetica" w:cs="Helvetica"/>
        </w:rPr>
        <w:t>The paint of the steel girders at the locations of sensors will be slightly removed to create a clean surface for installation</w:t>
      </w:r>
      <w:r w:rsidR="00D94916">
        <w:rPr>
          <w:rFonts w:ascii="Helvetica" w:hAnsi="Helvetica" w:cs="Helvetica"/>
        </w:rPr>
        <w:t xml:space="preserve"> (at most 3 by 3 inches)</w:t>
      </w:r>
      <w:r w:rsidR="002A73C4">
        <w:rPr>
          <w:rFonts w:ascii="Helvetica" w:hAnsi="Helvetica" w:cs="Helvetica"/>
        </w:rPr>
        <w:t>.</w:t>
      </w:r>
      <w:r w:rsidR="00D94916">
        <w:rPr>
          <w:rFonts w:ascii="Helvetica" w:hAnsi="Helvetica" w:cs="Helvetica"/>
        </w:rPr>
        <w:t xml:space="preserve"> This will not impose any damage to the girder. </w:t>
      </w:r>
      <w:r w:rsidRPr="00FB3293">
        <w:rPr>
          <w:rFonts w:ascii="Helvetica" w:hAnsi="Helvetica" w:cs="Helvetica"/>
        </w:rPr>
        <w:t>The following photos provide example</w:t>
      </w:r>
      <w:r>
        <w:rPr>
          <w:rFonts w:ascii="Helvetica" w:hAnsi="Helvetica" w:cs="Helvetica"/>
        </w:rPr>
        <w:t>s</w:t>
      </w:r>
      <w:r w:rsidRPr="00FB3293">
        <w:rPr>
          <w:rFonts w:ascii="Helvetica" w:hAnsi="Helvetica" w:cs="Helvetica"/>
        </w:rPr>
        <w:t xml:space="preserve"> of such. Typical </w:t>
      </w:r>
      <w:r w:rsidR="00DB2FD6">
        <w:rPr>
          <w:rFonts w:ascii="Helvetica" w:hAnsi="Helvetica" w:cs="Helvetica"/>
        </w:rPr>
        <w:t>NEMA enclosure</w:t>
      </w:r>
      <w:r w:rsidRPr="00FB3293">
        <w:rPr>
          <w:rFonts w:ascii="Helvetica" w:hAnsi="Helvetica" w:cs="Helvetica"/>
        </w:rPr>
        <w:t xml:space="preserve"> </w:t>
      </w:r>
      <w:r w:rsidR="00DB2FD6">
        <w:rPr>
          <w:rFonts w:ascii="Helvetica" w:hAnsi="Helvetica" w:cs="Helvetica"/>
        </w:rPr>
        <w:t xml:space="preserve">is </w:t>
      </w:r>
      <w:r w:rsidRPr="00FB3293">
        <w:rPr>
          <w:rFonts w:ascii="Helvetica" w:hAnsi="Helvetica" w:cs="Helvetica"/>
        </w:rPr>
        <w:t>shown in Fig.1</w:t>
      </w:r>
      <w:r w:rsidR="00DB2FD6">
        <w:rPr>
          <w:rFonts w:ascii="Helvetica" w:hAnsi="Helvetica" w:cs="Helvetica"/>
        </w:rPr>
        <w:t>7</w:t>
      </w:r>
      <w:r w:rsidRPr="00FB3293">
        <w:rPr>
          <w:rFonts w:ascii="Helvetica" w:hAnsi="Helvetica" w:cs="Helvetica"/>
        </w:rPr>
        <w:t>.</w:t>
      </w:r>
    </w:p>
    <w:p w14:paraId="4282FF69" w14:textId="461B4ACA" w:rsidR="00C6581F" w:rsidRPr="00FB3293" w:rsidRDefault="0095474E" w:rsidP="00C6581F">
      <w:pPr>
        <w:autoSpaceDE w:val="0"/>
        <w:autoSpaceDN w:val="0"/>
        <w:adjustRightInd w:val="0"/>
        <w:spacing w:after="0"/>
        <w:jc w:val="center"/>
        <w:rPr>
          <w:rFonts w:ascii="Helvetica" w:hAnsi="Helvetica" w:cs="Helvetica"/>
        </w:rPr>
      </w:pPr>
      <w:r>
        <w:rPr>
          <w:rFonts w:ascii="Helvetica" w:hAnsi="Helvetica" w:cs="Helvetica"/>
          <w:noProof/>
        </w:rPr>
        <w:drawing>
          <wp:inline distT="0" distB="0" distL="0" distR="0" wp14:anchorId="4114C8DA" wp14:editId="7F99B0A9">
            <wp:extent cx="5943600" cy="2667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368D2833" w14:textId="6196FB59" w:rsidR="00C6581F" w:rsidRPr="00FB3293" w:rsidRDefault="00C6581F" w:rsidP="0095474E">
      <w:pPr>
        <w:autoSpaceDE w:val="0"/>
        <w:autoSpaceDN w:val="0"/>
        <w:adjustRightInd w:val="0"/>
        <w:spacing w:after="0"/>
        <w:jc w:val="center"/>
        <w:rPr>
          <w:b/>
          <w:bCs/>
          <w:color w:val="4F81BD" w:themeColor="accent1"/>
        </w:rPr>
      </w:pPr>
      <w:r w:rsidRPr="00FB3293">
        <w:rPr>
          <w:b/>
          <w:bCs/>
          <w:color w:val="4F81BD" w:themeColor="accent1"/>
        </w:rPr>
        <w:t>Figure 1</w:t>
      </w:r>
      <w:r w:rsidR="0095474E">
        <w:rPr>
          <w:b/>
          <w:bCs/>
          <w:color w:val="4F81BD" w:themeColor="accent1"/>
        </w:rPr>
        <w:t>6</w:t>
      </w:r>
      <w:r w:rsidRPr="00FB3293">
        <w:rPr>
          <w:b/>
          <w:bCs/>
          <w:color w:val="4F81BD" w:themeColor="accent1"/>
        </w:rPr>
        <w:t xml:space="preserve"> Photo. Typical Strain gage installation </w:t>
      </w:r>
      <w:r w:rsidR="0095474E">
        <w:rPr>
          <w:b/>
          <w:bCs/>
          <w:color w:val="4F81BD" w:themeColor="accent1"/>
        </w:rPr>
        <w:t>and protection</w:t>
      </w:r>
    </w:p>
    <w:p w14:paraId="604C0A30" w14:textId="77777777" w:rsidR="00C6581F" w:rsidRPr="00FB3293" w:rsidRDefault="00C6581F" w:rsidP="00C6581F">
      <w:pPr>
        <w:autoSpaceDE w:val="0"/>
        <w:autoSpaceDN w:val="0"/>
        <w:adjustRightInd w:val="0"/>
        <w:spacing w:after="0"/>
        <w:rPr>
          <w:rFonts w:ascii="Helvetica" w:hAnsi="Helvetica" w:cs="Helvetica"/>
        </w:rPr>
      </w:pPr>
    </w:p>
    <w:p w14:paraId="602FAF39" w14:textId="1E61F4D9" w:rsidR="00C6581F" w:rsidRPr="00FB3293" w:rsidRDefault="00C6581F" w:rsidP="00C6581F">
      <w:pPr>
        <w:autoSpaceDE w:val="0"/>
        <w:autoSpaceDN w:val="0"/>
        <w:adjustRightInd w:val="0"/>
        <w:spacing w:after="0"/>
        <w:rPr>
          <w:rFonts w:ascii="Helvetica" w:hAnsi="Helvetica" w:cs="Helvetica"/>
        </w:rPr>
      </w:pPr>
    </w:p>
    <w:p w14:paraId="6C50C5C6" w14:textId="77777777" w:rsidR="00C6581F" w:rsidRPr="00FB3293" w:rsidRDefault="00C6581F" w:rsidP="00C6581F">
      <w:pPr>
        <w:autoSpaceDE w:val="0"/>
        <w:autoSpaceDN w:val="0"/>
        <w:adjustRightInd w:val="0"/>
        <w:spacing w:after="0"/>
        <w:rPr>
          <w:rFonts w:ascii="Helvetica" w:hAnsi="Helvetica" w:cs="Helvetica"/>
        </w:rPr>
      </w:pPr>
    </w:p>
    <w:p w14:paraId="71C03B42" w14:textId="77777777" w:rsidR="00C6581F" w:rsidRPr="00FB3293" w:rsidRDefault="00C6581F" w:rsidP="00C6581F">
      <w:pPr>
        <w:autoSpaceDE w:val="0"/>
        <w:autoSpaceDN w:val="0"/>
        <w:adjustRightInd w:val="0"/>
        <w:spacing w:after="0"/>
        <w:jc w:val="center"/>
        <w:rPr>
          <w:rFonts w:ascii="Helvetica" w:hAnsi="Helvetica" w:cs="Helvetica"/>
        </w:rPr>
      </w:pPr>
      <w:r w:rsidRPr="00FB3293">
        <w:rPr>
          <w:rFonts w:ascii="Helvetica" w:hAnsi="Helvetica" w:cs="Helvetica"/>
          <w:noProof/>
        </w:rPr>
        <w:drawing>
          <wp:inline distT="0" distB="0" distL="0" distR="0" wp14:anchorId="33B0F87E" wp14:editId="2739C9CC">
            <wp:extent cx="5197033" cy="29503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5364" cy="2955089"/>
                    </a:xfrm>
                    <a:prstGeom prst="rect">
                      <a:avLst/>
                    </a:prstGeom>
                    <a:noFill/>
                  </pic:spPr>
                </pic:pic>
              </a:graphicData>
            </a:graphic>
          </wp:inline>
        </w:drawing>
      </w:r>
    </w:p>
    <w:p w14:paraId="76AE3667" w14:textId="7C18B4DE" w:rsidR="00C6581F" w:rsidRDefault="00C6581F" w:rsidP="004409A4">
      <w:pPr>
        <w:autoSpaceDE w:val="0"/>
        <w:autoSpaceDN w:val="0"/>
        <w:adjustRightInd w:val="0"/>
        <w:spacing w:after="240"/>
        <w:jc w:val="center"/>
        <w:rPr>
          <w:b/>
          <w:bCs/>
          <w:color w:val="4F81BD" w:themeColor="accent1"/>
        </w:rPr>
      </w:pPr>
      <w:r w:rsidRPr="00FB3293">
        <w:rPr>
          <w:b/>
          <w:bCs/>
          <w:color w:val="4F81BD" w:themeColor="accent1"/>
        </w:rPr>
        <w:t>Figure 1</w:t>
      </w:r>
      <w:r w:rsidR="009F04ED">
        <w:rPr>
          <w:b/>
          <w:bCs/>
          <w:color w:val="4F81BD" w:themeColor="accent1"/>
        </w:rPr>
        <w:t>7</w:t>
      </w:r>
      <w:r w:rsidRPr="00FB3293">
        <w:rPr>
          <w:b/>
          <w:bCs/>
          <w:color w:val="4F81BD" w:themeColor="accent1"/>
        </w:rPr>
        <w:t xml:space="preserve"> Photo. Main NEMA Enclosures in Or</w:t>
      </w:r>
      <w:r w:rsidR="00D217DE">
        <w:rPr>
          <w:b/>
          <w:bCs/>
          <w:color w:val="4F81BD" w:themeColor="accent1"/>
        </w:rPr>
        <w:t>egon (left) and Georgia (right)</w:t>
      </w:r>
    </w:p>
    <w:p w14:paraId="37BB06DB" w14:textId="6D813C5D" w:rsidR="00C6581F" w:rsidRDefault="00B16908" w:rsidP="004409A4">
      <w:pPr>
        <w:autoSpaceDE w:val="0"/>
        <w:autoSpaceDN w:val="0"/>
        <w:adjustRightInd w:val="0"/>
        <w:spacing w:after="120"/>
        <w:rPr>
          <w:rFonts w:ascii="Helvetica" w:hAnsi="Helvetica" w:cs="Helvetica"/>
        </w:rPr>
      </w:pPr>
      <w:r>
        <w:rPr>
          <w:rFonts w:ascii="Helvetica" w:hAnsi="Helvetica" w:cs="Helvetica"/>
        </w:rPr>
        <w:t xml:space="preserve">For the Manhattan Bridge site, it is </w:t>
      </w:r>
      <w:r w:rsidR="006247D2">
        <w:rPr>
          <w:rFonts w:ascii="Helvetica" w:hAnsi="Helvetica" w:cs="Helvetica"/>
        </w:rPr>
        <w:t xml:space="preserve">envisioned to install the </w:t>
      </w:r>
      <w:r w:rsidR="00641BC6">
        <w:rPr>
          <w:rFonts w:ascii="Helvetica" w:hAnsi="Helvetica" w:cs="Helvetica"/>
        </w:rPr>
        <w:t xml:space="preserve">main </w:t>
      </w:r>
      <w:r w:rsidR="006247D2">
        <w:rPr>
          <w:rFonts w:ascii="Helvetica" w:hAnsi="Helvetica" w:cs="Helvetica"/>
        </w:rPr>
        <w:t>enclosure</w:t>
      </w:r>
      <w:r w:rsidR="00641BC6">
        <w:rPr>
          <w:rFonts w:ascii="Helvetica" w:hAnsi="Helvetica" w:cs="Helvetica"/>
        </w:rPr>
        <w:t xml:space="preserve"> box</w:t>
      </w:r>
      <w:r w:rsidR="006247D2">
        <w:rPr>
          <w:rFonts w:ascii="Helvetica" w:hAnsi="Helvetica" w:cs="Helvetica"/>
        </w:rPr>
        <w:t xml:space="preserve"> to the side of pier concrete wall using 3/8” steel </w:t>
      </w:r>
      <w:r w:rsidR="006247D2" w:rsidRPr="00AE1C7D">
        <w:rPr>
          <w:rFonts w:ascii="Helvetica" w:hAnsi="Helvetica" w:cs="Helvetica"/>
          <w:noProof/>
        </w:rPr>
        <w:t>threa</w:t>
      </w:r>
      <w:r w:rsidR="00AE1C7D">
        <w:rPr>
          <w:rFonts w:ascii="Helvetica" w:hAnsi="Helvetica" w:cs="Helvetica"/>
          <w:noProof/>
        </w:rPr>
        <w:t>d</w:t>
      </w:r>
      <w:r w:rsidR="006247D2" w:rsidRPr="00AE1C7D">
        <w:rPr>
          <w:rFonts w:ascii="Helvetica" w:hAnsi="Helvetica" w:cs="Helvetica"/>
          <w:noProof/>
        </w:rPr>
        <w:t>ed</w:t>
      </w:r>
      <w:r w:rsidR="006247D2">
        <w:rPr>
          <w:rFonts w:ascii="Helvetica" w:hAnsi="Helvetica" w:cs="Helvetica"/>
        </w:rPr>
        <w:t xml:space="preserve"> anchors. The enclosure system will not have any contact with the building floor. Fig. 18 shows the approximate location of the enclosure system, where the enclosure will be installed on the side of pier between two pier columns on the south side (to avoid interrupting any potential inspections of the columns).</w:t>
      </w:r>
      <w:r w:rsidR="0080177F">
        <w:rPr>
          <w:rFonts w:ascii="Helvetica" w:hAnsi="Helvetica" w:cs="Helvetica"/>
        </w:rPr>
        <w:t xml:space="preserve"> It is desirable to have the power cable close to this area.</w:t>
      </w:r>
      <w:r w:rsidR="00FF616F">
        <w:rPr>
          <w:rFonts w:ascii="Helvetica" w:hAnsi="Helvetica" w:cs="Helvetica"/>
        </w:rPr>
        <w:t xml:space="preserve"> Fig. 19 also demonstrates the type of steel anchor being assumed for enclosure installation to the pier wall. </w:t>
      </w:r>
    </w:p>
    <w:p w14:paraId="201B5232" w14:textId="1D7F4155" w:rsidR="00FF616F" w:rsidRDefault="00FF616F" w:rsidP="00FF616F">
      <w:pPr>
        <w:autoSpaceDE w:val="0"/>
        <w:autoSpaceDN w:val="0"/>
        <w:adjustRightInd w:val="0"/>
        <w:spacing w:after="0"/>
        <w:jc w:val="center"/>
        <w:rPr>
          <w:rFonts w:ascii="Helvetica" w:hAnsi="Helvetica" w:cs="Helvetica"/>
        </w:rPr>
      </w:pPr>
      <w:commentRangeStart w:id="91"/>
      <w:r>
        <w:rPr>
          <w:rFonts w:ascii="Helvetica" w:hAnsi="Helvetica" w:cs="Helvetica"/>
          <w:noProof/>
        </w:rPr>
        <w:drawing>
          <wp:inline distT="0" distB="0" distL="0" distR="0" wp14:anchorId="30D5E177" wp14:editId="76ACFD83">
            <wp:extent cx="4191000" cy="31281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01329" cy="3135823"/>
                    </a:xfrm>
                    <a:prstGeom prst="rect">
                      <a:avLst/>
                    </a:prstGeom>
                    <a:noFill/>
                    <a:ln>
                      <a:noFill/>
                    </a:ln>
                  </pic:spPr>
                </pic:pic>
              </a:graphicData>
            </a:graphic>
          </wp:inline>
        </w:drawing>
      </w:r>
      <w:commentRangeEnd w:id="91"/>
      <w:r w:rsidR="00267D61">
        <w:rPr>
          <w:rStyle w:val="CommentReference"/>
        </w:rPr>
        <w:commentReference w:id="91"/>
      </w:r>
    </w:p>
    <w:p w14:paraId="1BD440CE" w14:textId="7F4D642A" w:rsidR="00FF616F" w:rsidRDefault="00FF616F" w:rsidP="002D3D53">
      <w:pPr>
        <w:autoSpaceDE w:val="0"/>
        <w:autoSpaceDN w:val="0"/>
        <w:adjustRightInd w:val="0"/>
        <w:spacing w:after="0"/>
        <w:jc w:val="center"/>
        <w:rPr>
          <w:b/>
          <w:bCs/>
          <w:color w:val="4F81BD" w:themeColor="accent1"/>
        </w:rPr>
      </w:pPr>
      <w:r w:rsidRPr="00FB3293">
        <w:rPr>
          <w:b/>
          <w:bCs/>
          <w:color w:val="4F81BD" w:themeColor="accent1"/>
        </w:rPr>
        <w:lastRenderedPageBreak/>
        <w:t xml:space="preserve">Figure </w:t>
      </w:r>
      <w:r w:rsidR="002D3D53">
        <w:rPr>
          <w:b/>
          <w:bCs/>
          <w:color w:val="4F81BD" w:themeColor="accent1"/>
        </w:rPr>
        <w:t>18</w:t>
      </w:r>
      <w:r w:rsidRPr="00FB3293">
        <w:rPr>
          <w:b/>
          <w:bCs/>
          <w:color w:val="4F81BD" w:themeColor="accent1"/>
        </w:rPr>
        <w:t xml:space="preserve"> Photo. </w:t>
      </w:r>
      <w:r>
        <w:rPr>
          <w:b/>
          <w:bCs/>
          <w:color w:val="4F81BD" w:themeColor="accent1"/>
        </w:rPr>
        <w:t>Envisioned Location for NEMA Enclosure Installation (South Side between pier columns, attached to the side of pier wall)</w:t>
      </w:r>
    </w:p>
    <w:p w14:paraId="2D703288" w14:textId="77777777" w:rsidR="006247D2" w:rsidRDefault="006247D2" w:rsidP="00641BC6">
      <w:pPr>
        <w:spacing w:after="0"/>
        <w:jc w:val="center"/>
      </w:pPr>
      <w:r>
        <w:rPr>
          <w:noProof/>
        </w:rPr>
        <w:drawing>
          <wp:inline distT="0" distB="0" distL="0" distR="0" wp14:anchorId="3F6D22D5" wp14:editId="58DE1E05">
            <wp:extent cx="5181600" cy="2276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1600" cy="2276475"/>
                    </a:xfrm>
                    <a:prstGeom prst="rect">
                      <a:avLst/>
                    </a:prstGeom>
                  </pic:spPr>
                </pic:pic>
              </a:graphicData>
            </a:graphic>
          </wp:inline>
        </w:drawing>
      </w:r>
    </w:p>
    <w:p w14:paraId="444F6672" w14:textId="77777777" w:rsidR="006247D2" w:rsidRPr="006247D2" w:rsidRDefault="006247D2" w:rsidP="006247D2">
      <w:pPr>
        <w:jc w:val="center"/>
        <w:rPr>
          <w:b/>
          <w:bCs/>
          <w:sz w:val="28"/>
          <w:szCs w:val="28"/>
        </w:rPr>
      </w:pPr>
      <w:r w:rsidRPr="006247D2">
        <w:rPr>
          <w:b/>
          <w:bCs/>
          <w:sz w:val="28"/>
          <w:szCs w:val="28"/>
        </w:rPr>
        <w:t>(a)</w:t>
      </w:r>
    </w:p>
    <w:p w14:paraId="3519F17E" w14:textId="77777777" w:rsidR="006247D2" w:rsidRDefault="006247D2" w:rsidP="00641BC6">
      <w:pPr>
        <w:spacing w:after="0"/>
        <w:jc w:val="center"/>
      </w:pPr>
      <w:commentRangeStart w:id="92"/>
      <w:r>
        <w:rPr>
          <w:noProof/>
        </w:rPr>
        <w:drawing>
          <wp:inline distT="0" distB="0" distL="0" distR="0" wp14:anchorId="5C327B15" wp14:editId="17A8C998">
            <wp:extent cx="5943600" cy="305636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56368"/>
                    </a:xfrm>
                    <a:prstGeom prst="rect">
                      <a:avLst/>
                    </a:prstGeom>
                  </pic:spPr>
                </pic:pic>
              </a:graphicData>
            </a:graphic>
          </wp:inline>
        </w:drawing>
      </w:r>
      <w:commentRangeEnd w:id="92"/>
      <w:r w:rsidR="00C84B3D">
        <w:rPr>
          <w:rStyle w:val="CommentReference"/>
        </w:rPr>
        <w:commentReference w:id="92"/>
      </w:r>
    </w:p>
    <w:p w14:paraId="3F522C97" w14:textId="77777777" w:rsidR="006247D2" w:rsidRPr="006247D2" w:rsidRDefault="006247D2" w:rsidP="00641BC6">
      <w:pPr>
        <w:spacing w:after="0"/>
        <w:jc w:val="center"/>
        <w:rPr>
          <w:b/>
          <w:bCs/>
          <w:sz w:val="28"/>
          <w:szCs w:val="28"/>
        </w:rPr>
      </w:pPr>
      <w:r w:rsidRPr="006247D2">
        <w:rPr>
          <w:b/>
          <w:bCs/>
          <w:sz w:val="28"/>
          <w:szCs w:val="28"/>
        </w:rPr>
        <w:t>(</w:t>
      </w:r>
      <w:r>
        <w:rPr>
          <w:b/>
          <w:bCs/>
          <w:sz w:val="28"/>
          <w:szCs w:val="28"/>
        </w:rPr>
        <w:t>b</w:t>
      </w:r>
      <w:r w:rsidRPr="006247D2">
        <w:rPr>
          <w:b/>
          <w:bCs/>
          <w:sz w:val="28"/>
          <w:szCs w:val="28"/>
        </w:rPr>
        <w:t>)</w:t>
      </w:r>
    </w:p>
    <w:p w14:paraId="4E857113" w14:textId="2DAC60E2" w:rsidR="006247D2" w:rsidRDefault="006247D2" w:rsidP="002D3D53">
      <w:pPr>
        <w:autoSpaceDE w:val="0"/>
        <w:autoSpaceDN w:val="0"/>
        <w:adjustRightInd w:val="0"/>
        <w:spacing w:after="0"/>
        <w:jc w:val="center"/>
        <w:rPr>
          <w:b/>
          <w:bCs/>
          <w:color w:val="4F81BD" w:themeColor="accent1"/>
        </w:rPr>
      </w:pPr>
      <w:r w:rsidRPr="00FB3293">
        <w:rPr>
          <w:b/>
          <w:bCs/>
          <w:color w:val="4F81BD" w:themeColor="accent1"/>
        </w:rPr>
        <w:t>Figure 1</w:t>
      </w:r>
      <w:r w:rsidR="002D3D53">
        <w:rPr>
          <w:b/>
          <w:bCs/>
          <w:color w:val="4F81BD" w:themeColor="accent1"/>
        </w:rPr>
        <w:t>9</w:t>
      </w:r>
      <w:r w:rsidRPr="00FB3293">
        <w:rPr>
          <w:b/>
          <w:bCs/>
          <w:color w:val="4F81BD" w:themeColor="accent1"/>
        </w:rPr>
        <w:t xml:space="preserve"> </w:t>
      </w:r>
      <w:r w:rsidR="002D3D53">
        <w:rPr>
          <w:b/>
          <w:bCs/>
          <w:color w:val="4F81BD" w:themeColor="accent1"/>
        </w:rPr>
        <w:t>Type of 3/8” Steel Anchor</w:t>
      </w:r>
    </w:p>
    <w:p w14:paraId="5EB05315" w14:textId="77777777" w:rsidR="006247D2" w:rsidRDefault="006247D2" w:rsidP="00C6581F">
      <w:pPr>
        <w:autoSpaceDE w:val="0"/>
        <w:autoSpaceDN w:val="0"/>
        <w:adjustRightInd w:val="0"/>
        <w:spacing w:after="0"/>
        <w:rPr>
          <w:rFonts w:ascii="Helvetica" w:hAnsi="Helvetica" w:cs="Helvetica"/>
        </w:rPr>
      </w:pPr>
    </w:p>
    <w:p w14:paraId="4BA28B02" w14:textId="7F2C390D" w:rsidR="00E921C8" w:rsidRPr="0095474E" w:rsidRDefault="00E921C8" w:rsidP="00E921C8">
      <w:pPr>
        <w:autoSpaceDE w:val="0"/>
        <w:autoSpaceDN w:val="0"/>
        <w:adjustRightInd w:val="0"/>
        <w:spacing w:after="0"/>
        <w:rPr>
          <w:rFonts w:ascii="Helvetica" w:hAnsi="Helvetica" w:cs="Helvetica"/>
          <w:i/>
          <w:iCs/>
          <w:u w:val="single"/>
        </w:rPr>
      </w:pPr>
      <w:r>
        <w:rPr>
          <w:rFonts w:ascii="Helvetica" w:hAnsi="Helvetica" w:cs="Helvetica"/>
          <w:i/>
          <w:iCs/>
          <w:u w:val="single"/>
        </w:rPr>
        <w:t>Necessary Scaffolding Facility for Instrumentation</w:t>
      </w:r>
    </w:p>
    <w:p w14:paraId="28A85EB3" w14:textId="5A59427E" w:rsidR="00B16908" w:rsidRDefault="004A2DCA" w:rsidP="004A2DCA">
      <w:pPr>
        <w:autoSpaceDE w:val="0"/>
        <w:autoSpaceDN w:val="0"/>
        <w:adjustRightInd w:val="0"/>
        <w:spacing w:after="0"/>
        <w:rPr>
          <w:rFonts w:ascii="Helvetica" w:hAnsi="Helvetica" w:cs="Helvetica"/>
        </w:rPr>
      </w:pPr>
      <w:r>
        <w:rPr>
          <w:rFonts w:ascii="Helvetica" w:hAnsi="Helvetica" w:cs="Helvetica"/>
        </w:rPr>
        <w:t xml:space="preserve">Given </w:t>
      </w:r>
      <w:commentRangeStart w:id="93"/>
      <w:r>
        <w:rPr>
          <w:rFonts w:ascii="Helvetica" w:hAnsi="Helvetica" w:cs="Helvetica"/>
        </w:rPr>
        <w:t>the length of instrumentation</w:t>
      </w:r>
      <w:commentRangeEnd w:id="93"/>
      <w:r w:rsidR="00C84B3D">
        <w:rPr>
          <w:rStyle w:val="CommentReference"/>
        </w:rPr>
        <w:commentReference w:id="93"/>
      </w:r>
      <w:r>
        <w:rPr>
          <w:rFonts w:ascii="Helvetica" w:hAnsi="Helvetica" w:cs="Helvetica"/>
        </w:rPr>
        <w:t xml:space="preserve">, it is necessary to use scaffolding </w:t>
      </w:r>
      <w:del w:id="94" w:author="John Braley" w:date="2018-12-18T08:26:00Z">
        <w:r w:rsidDel="00C84B3D">
          <w:rPr>
            <w:rFonts w:ascii="Helvetica" w:hAnsi="Helvetica" w:cs="Helvetica"/>
          </w:rPr>
          <w:delText xml:space="preserve">frame </w:delText>
        </w:r>
      </w:del>
      <w:r>
        <w:rPr>
          <w:rFonts w:ascii="Helvetica" w:hAnsi="Helvetica" w:cs="Helvetica"/>
        </w:rPr>
        <w:t>for installation. Fig. 20 provide</w:t>
      </w:r>
      <w:ins w:id="95" w:author="John Braley" w:date="2018-12-18T08:27:00Z">
        <w:r w:rsidR="00C84B3D">
          <w:rPr>
            <w:rFonts w:ascii="Helvetica" w:hAnsi="Helvetica" w:cs="Helvetica"/>
          </w:rPr>
          <w:t>s</w:t>
        </w:r>
      </w:ins>
      <w:r>
        <w:rPr>
          <w:rFonts w:ascii="Helvetica" w:hAnsi="Helvetica" w:cs="Helvetica"/>
        </w:rPr>
        <w:t xml:space="preserve"> examples of the scaffolding frames that have been used before. </w:t>
      </w:r>
      <w:ins w:id="96" w:author="John Braley" w:date="2018-12-18T08:27:00Z">
        <w:r w:rsidR="00C84B3D">
          <w:rPr>
            <w:rFonts w:ascii="Helvetica" w:hAnsi="Helvetica" w:cs="Helvetica"/>
          </w:rPr>
          <w:t xml:space="preserve">The height and occupancy requirements (under 20ft and no more than two persons) </w:t>
        </w:r>
      </w:ins>
      <w:ins w:id="97" w:author="John Braley" w:date="2018-12-18T08:28:00Z">
        <w:r w:rsidR="00C84B3D">
          <w:rPr>
            <w:rFonts w:ascii="Helvetica" w:hAnsi="Helvetica" w:cs="Helvetica"/>
          </w:rPr>
          <w:t xml:space="preserve">allow for </w:t>
        </w:r>
      </w:ins>
      <w:ins w:id="98" w:author="John Braley" w:date="2018-12-18T08:29:00Z">
        <w:r w:rsidR="00C84B3D">
          <w:rPr>
            <w:rFonts w:ascii="Helvetica" w:hAnsi="Helvetica" w:cs="Helvetica"/>
          </w:rPr>
          <w:t xml:space="preserve">relatively light-weight scaffolding. </w:t>
        </w:r>
      </w:ins>
      <w:del w:id="99" w:author="John Braley" w:date="2018-12-18T08:30:00Z">
        <w:r w:rsidDel="00C84B3D">
          <w:rPr>
            <w:rFonts w:ascii="Helvetica" w:hAnsi="Helvetica" w:cs="Helvetica"/>
          </w:rPr>
          <w:delText xml:space="preserve">Given </w:delText>
        </w:r>
      </w:del>
      <w:del w:id="100" w:author="John Braley" w:date="2018-12-18T08:27:00Z">
        <w:r w:rsidDel="00C84B3D">
          <w:rPr>
            <w:rFonts w:ascii="Helvetica" w:hAnsi="Helvetica" w:cs="Helvetica"/>
          </w:rPr>
          <w:delText xml:space="preserve">to </w:delText>
        </w:r>
      </w:del>
      <w:del w:id="101" w:author="John Braley" w:date="2018-12-18T08:30:00Z">
        <w:r w:rsidDel="00C84B3D">
          <w:rPr>
            <w:rFonts w:ascii="Helvetica" w:hAnsi="Helvetica" w:cs="Helvetica"/>
          </w:rPr>
          <w:delText xml:space="preserve">the required access height at about 20 ft max and the number of people standing on (at most 2 at the same time), the one envisioned for the Manhattan Bridge would not be heavy at all. </w:delText>
        </w:r>
      </w:del>
      <w:r>
        <w:rPr>
          <w:rFonts w:ascii="Helvetica" w:hAnsi="Helvetica" w:cs="Helvetica"/>
        </w:rPr>
        <w:t xml:space="preserve">As highlighted in </w:t>
      </w:r>
      <w:r w:rsidRPr="00AE1C7D">
        <w:rPr>
          <w:rFonts w:ascii="Helvetica" w:hAnsi="Helvetica" w:cs="Helvetica"/>
          <w:noProof/>
        </w:rPr>
        <w:t>Fig</w:t>
      </w:r>
      <w:r>
        <w:rPr>
          <w:rFonts w:ascii="Helvetica" w:hAnsi="Helvetica" w:cs="Helvetica"/>
        </w:rPr>
        <w:t xml:space="preserve">. 20, </w:t>
      </w:r>
      <w:ins w:id="102" w:author="John Braley" w:date="2018-12-18T08:30:00Z">
        <w:r w:rsidR="00C84B3D">
          <w:rPr>
            <w:rFonts w:ascii="Helvetica" w:hAnsi="Helvetica" w:cs="Helvetica"/>
          </w:rPr>
          <w:t xml:space="preserve">base plates will used for </w:t>
        </w:r>
      </w:ins>
      <w:r>
        <w:rPr>
          <w:rFonts w:ascii="Helvetica" w:hAnsi="Helvetica" w:cs="Helvetica"/>
        </w:rPr>
        <w:t xml:space="preserve">the columns of the </w:t>
      </w:r>
      <w:r>
        <w:rPr>
          <w:rFonts w:ascii="Helvetica" w:hAnsi="Helvetica" w:cs="Helvetica"/>
        </w:rPr>
        <w:lastRenderedPageBreak/>
        <w:t xml:space="preserve">scaffolds </w:t>
      </w:r>
      <w:del w:id="103" w:author="John Braley" w:date="2018-12-18T08:31:00Z">
        <w:r w:rsidDel="00C84B3D">
          <w:rPr>
            <w:rFonts w:ascii="Helvetica" w:hAnsi="Helvetica" w:cs="Helvetica"/>
          </w:rPr>
          <w:delText xml:space="preserve">would sit on plates </w:delText>
        </w:r>
      </w:del>
      <w:r>
        <w:rPr>
          <w:rFonts w:ascii="Helvetica" w:hAnsi="Helvetica" w:cs="Helvetica"/>
        </w:rPr>
        <w:t xml:space="preserve">to distribute the load and </w:t>
      </w:r>
      <w:ins w:id="104" w:author="John Braley" w:date="2018-12-18T08:31:00Z">
        <w:r w:rsidR="00C84B3D">
          <w:rPr>
            <w:rFonts w:ascii="Helvetica" w:hAnsi="Helvetica" w:cs="Helvetica"/>
          </w:rPr>
          <w:t>further reduce the pressure applied to the roof</w:t>
        </w:r>
      </w:ins>
      <w:del w:id="105" w:author="John Braley" w:date="2018-12-18T08:32:00Z">
        <w:r w:rsidDel="00C84B3D">
          <w:rPr>
            <w:rFonts w:ascii="Helvetica" w:hAnsi="Helvetica" w:cs="Helvetica"/>
          </w:rPr>
          <w:delText xml:space="preserve">avoid any damage to the surface of the structure.   </w:delText>
        </w:r>
      </w:del>
      <w:ins w:id="106" w:author="John Braley" w:date="2018-12-18T08:32:00Z">
        <w:r w:rsidR="00C84B3D">
          <w:rPr>
            <w:rFonts w:ascii="Helvetica" w:hAnsi="Helvetica" w:cs="Helvetica"/>
          </w:rPr>
          <w:t>.</w:t>
        </w:r>
      </w:ins>
    </w:p>
    <w:p w14:paraId="5E45B80A" w14:textId="77777777" w:rsidR="00B16908" w:rsidRDefault="00B16908" w:rsidP="00C6581F">
      <w:pPr>
        <w:autoSpaceDE w:val="0"/>
        <w:autoSpaceDN w:val="0"/>
        <w:adjustRightInd w:val="0"/>
        <w:spacing w:after="0"/>
        <w:rPr>
          <w:rFonts w:ascii="Helvetica" w:hAnsi="Helvetica" w:cs="Helvetica"/>
        </w:rPr>
      </w:pPr>
    </w:p>
    <w:p w14:paraId="33B24E9F" w14:textId="77777777" w:rsidR="00B16908" w:rsidRPr="00FB3293" w:rsidRDefault="00B16908" w:rsidP="00C6581F">
      <w:pPr>
        <w:autoSpaceDE w:val="0"/>
        <w:autoSpaceDN w:val="0"/>
        <w:adjustRightInd w:val="0"/>
        <w:spacing w:after="0"/>
        <w:rPr>
          <w:rFonts w:ascii="Helvetica" w:hAnsi="Helvetica" w:cs="Helvetica"/>
        </w:rPr>
      </w:pPr>
    </w:p>
    <w:p w14:paraId="1D02CD43" w14:textId="77777777" w:rsidR="00C6581F" w:rsidRPr="00FB3293" w:rsidRDefault="00C6581F" w:rsidP="00C6581F">
      <w:pPr>
        <w:autoSpaceDE w:val="0"/>
        <w:autoSpaceDN w:val="0"/>
        <w:adjustRightInd w:val="0"/>
        <w:spacing w:after="0"/>
        <w:rPr>
          <w:rFonts w:ascii="Helvetica" w:hAnsi="Helvetica" w:cs="Helvetica"/>
        </w:rPr>
      </w:pPr>
    </w:p>
    <w:p w14:paraId="0F8944AE" w14:textId="77777777" w:rsidR="00C6581F" w:rsidRPr="00FB3293" w:rsidRDefault="00C6581F" w:rsidP="00C6581F">
      <w:pPr>
        <w:autoSpaceDE w:val="0"/>
        <w:autoSpaceDN w:val="0"/>
        <w:adjustRightInd w:val="0"/>
        <w:spacing w:after="0"/>
        <w:rPr>
          <w:rFonts w:ascii="Helvetica" w:hAnsi="Helvetica" w:cs="Helvetica"/>
        </w:rPr>
      </w:pPr>
    </w:p>
    <w:p w14:paraId="33F4D7E8" w14:textId="1B7BA11A" w:rsidR="00034E1C" w:rsidRDefault="00034E1C" w:rsidP="00470C1C">
      <w:pPr>
        <w:rPr>
          <w:noProof/>
        </w:rPr>
      </w:pPr>
    </w:p>
    <w:p w14:paraId="201C89AD" w14:textId="4B06D7A6" w:rsidR="00C6581F" w:rsidRDefault="00C6581F" w:rsidP="00470C1C"/>
    <w:p w14:paraId="3E4F35FD" w14:textId="21A7378C" w:rsidR="006E6E77" w:rsidRDefault="006E6E77" w:rsidP="00034E1C">
      <w:pPr>
        <w:jc w:val="center"/>
      </w:pPr>
      <w:r>
        <w:rPr>
          <w:noProof/>
        </w:rPr>
        <w:drawing>
          <wp:inline distT="0" distB="0" distL="0" distR="0" wp14:anchorId="270AC549" wp14:editId="0A31B873">
            <wp:extent cx="4999720" cy="2933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9834" cy="2951370"/>
                    </a:xfrm>
                    <a:prstGeom prst="rect">
                      <a:avLst/>
                    </a:prstGeom>
                  </pic:spPr>
                </pic:pic>
              </a:graphicData>
            </a:graphic>
          </wp:inline>
        </w:drawing>
      </w:r>
    </w:p>
    <w:p w14:paraId="608BD43E" w14:textId="39588AF7" w:rsidR="00034E1C" w:rsidRDefault="00034E1C" w:rsidP="00034E1C">
      <w:pPr>
        <w:jc w:val="center"/>
      </w:pPr>
      <w:r>
        <w:rPr>
          <w:noProof/>
        </w:rPr>
        <w:drawing>
          <wp:inline distT="0" distB="0" distL="0" distR="0" wp14:anchorId="14D7FC6D" wp14:editId="3CFB9B25">
            <wp:extent cx="5057775" cy="2809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37" r="7810"/>
                    <a:stretch/>
                  </pic:blipFill>
                  <pic:spPr bwMode="auto">
                    <a:xfrm>
                      <a:off x="0" y="0"/>
                      <a:ext cx="5057775" cy="2809875"/>
                    </a:xfrm>
                    <a:prstGeom prst="rect">
                      <a:avLst/>
                    </a:prstGeom>
                    <a:ln>
                      <a:noFill/>
                    </a:ln>
                    <a:extLst>
                      <a:ext uri="{53640926-AAD7-44D8-BBD7-CCE9431645EC}">
                        <a14:shadowObscured xmlns:a14="http://schemas.microsoft.com/office/drawing/2010/main"/>
                      </a:ext>
                    </a:extLst>
                  </pic:spPr>
                </pic:pic>
              </a:graphicData>
            </a:graphic>
          </wp:inline>
        </w:drawing>
      </w:r>
    </w:p>
    <w:p w14:paraId="1D34CF9D" w14:textId="4D4F9CB7" w:rsidR="00034E1C" w:rsidRDefault="00034E1C" w:rsidP="009678C9">
      <w:pPr>
        <w:autoSpaceDE w:val="0"/>
        <w:autoSpaceDN w:val="0"/>
        <w:adjustRightInd w:val="0"/>
        <w:spacing w:after="0"/>
        <w:jc w:val="center"/>
        <w:rPr>
          <w:b/>
          <w:bCs/>
          <w:color w:val="4F81BD" w:themeColor="accent1"/>
        </w:rPr>
      </w:pPr>
      <w:r w:rsidRPr="00FB3293">
        <w:rPr>
          <w:b/>
          <w:bCs/>
          <w:color w:val="4F81BD" w:themeColor="accent1"/>
        </w:rPr>
        <w:t xml:space="preserve">Figure </w:t>
      </w:r>
      <w:r>
        <w:rPr>
          <w:b/>
          <w:bCs/>
          <w:color w:val="4F81BD" w:themeColor="accent1"/>
        </w:rPr>
        <w:t>20</w:t>
      </w:r>
      <w:r w:rsidRPr="00FB3293">
        <w:rPr>
          <w:b/>
          <w:bCs/>
          <w:color w:val="4F81BD" w:themeColor="accent1"/>
        </w:rPr>
        <w:t xml:space="preserve"> </w:t>
      </w:r>
      <w:r>
        <w:rPr>
          <w:b/>
          <w:bCs/>
          <w:color w:val="4F81BD" w:themeColor="accent1"/>
        </w:rPr>
        <w:t>Typ</w:t>
      </w:r>
      <w:r w:rsidR="009678C9">
        <w:rPr>
          <w:b/>
          <w:bCs/>
          <w:color w:val="4F81BD" w:themeColor="accent1"/>
        </w:rPr>
        <w:t>ical Scaffolding Facility</w:t>
      </w:r>
    </w:p>
    <w:p w14:paraId="51F46B65" w14:textId="77777777" w:rsidR="006E6E77" w:rsidRDefault="006E6E77" w:rsidP="00470C1C"/>
    <w:p w14:paraId="7B79064B" w14:textId="6AAC1A5E" w:rsidR="00587137" w:rsidRPr="00F11A5C" w:rsidRDefault="00587137" w:rsidP="00267D61">
      <w:pPr>
        <w:pStyle w:val="Heading1"/>
        <w:pPrChange w:id="107" w:author="John Braley" w:date="2018-12-18T08:19:00Z">
          <w:pPr>
            <w:autoSpaceDE w:val="0"/>
            <w:autoSpaceDN w:val="0"/>
            <w:adjustRightInd w:val="0"/>
            <w:spacing w:after="120"/>
          </w:pPr>
        </w:pPrChange>
      </w:pPr>
      <w:r w:rsidRPr="00F11A5C">
        <w:lastRenderedPageBreak/>
        <w:t>Work Plan and Timeline</w:t>
      </w:r>
    </w:p>
    <w:p w14:paraId="6CF35365" w14:textId="677C6AC1" w:rsidR="00587137" w:rsidRPr="00FB3293" w:rsidRDefault="00587137" w:rsidP="00587137">
      <w:pPr>
        <w:autoSpaceDE w:val="0"/>
        <w:autoSpaceDN w:val="0"/>
        <w:adjustRightInd w:val="0"/>
        <w:spacing w:after="0"/>
        <w:rPr>
          <w:rFonts w:ascii="Helvetica" w:hAnsi="Helvetica" w:cs="Helvetica"/>
        </w:rPr>
      </w:pPr>
      <w:r w:rsidRPr="00FB3293">
        <w:rPr>
          <w:rFonts w:ascii="Helvetica" w:hAnsi="Helvetica" w:cs="Helvetica"/>
        </w:rPr>
        <w:t xml:space="preserve">The </w:t>
      </w:r>
      <w:r w:rsidR="0006003A">
        <w:rPr>
          <w:rFonts w:ascii="Helvetica" w:hAnsi="Helvetica" w:cs="Helvetica"/>
        </w:rPr>
        <w:t xml:space="preserve">remaining </w:t>
      </w:r>
      <w:r w:rsidRPr="00FB3293">
        <w:rPr>
          <w:rFonts w:ascii="Helvetica" w:hAnsi="Helvetica" w:cs="Helvetica"/>
        </w:rPr>
        <w:t xml:space="preserve">tasks </w:t>
      </w:r>
      <w:r w:rsidRPr="00FB3293">
        <w:rPr>
          <w:rFonts w:ascii="Helvetica" w:hAnsi="Helvetica" w:cs="Helvetica"/>
          <w:noProof/>
        </w:rPr>
        <w:t>involved</w:t>
      </w:r>
      <w:r w:rsidRPr="00FB3293">
        <w:rPr>
          <w:rFonts w:ascii="Helvetica" w:hAnsi="Helvetica" w:cs="Helvetica"/>
        </w:rPr>
        <w:t xml:space="preserve"> will be:</w:t>
      </w:r>
    </w:p>
    <w:p w14:paraId="011CFC72" w14:textId="2EF7B25C" w:rsidR="00587137" w:rsidRPr="00FB3293" w:rsidRDefault="0006003A" w:rsidP="0006003A">
      <w:pPr>
        <w:autoSpaceDE w:val="0"/>
        <w:autoSpaceDN w:val="0"/>
        <w:adjustRightInd w:val="0"/>
        <w:spacing w:after="0"/>
        <w:rPr>
          <w:rFonts w:ascii="Helvetica" w:hAnsi="Helvetica" w:cs="Helvetica"/>
        </w:rPr>
      </w:pPr>
      <w:r>
        <w:rPr>
          <w:rFonts w:ascii="Helvetica" w:hAnsi="Helvetica" w:cs="Helvetica"/>
        </w:rPr>
        <w:t>1</w:t>
      </w:r>
      <w:r w:rsidR="00587137" w:rsidRPr="00FB3293">
        <w:rPr>
          <w:rFonts w:ascii="Helvetica" w:hAnsi="Helvetica" w:cs="Helvetica"/>
        </w:rPr>
        <w:t xml:space="preserve">) Installation of interrogation unit, </w:t>
      </w:r>
      <w:r>
        <w:rPr>
          <w:rFonts w:ascii="Helvetica" w:hAnsi="Helvetica" w:cs="Helvetica"/>
        </w:rPr>
        <w:t xml:space="preserve">sensors, </w:t>
      </w:r>
      <w:r w:rsidR="00587137" w:rsidRPr="00FB3293">
        <w:rPr>
          <w:rFonts w:ascii="Helvetica" w:hAnsi="Helvetica" w:cs="Helvetica"/>
        </w:rPr>
        <w:t>field computer and cellular wireless router within a rated NEMA enclosure at the site (</w:t>
      </w:r>
      <w:r>
        <w:rPr>
          <w:rFonts w:ascii="Helvetica" w:hAnsi="Helvetica" w:cs="Helvetica"/>
        </w:rPr>
        <w:t>01</w:t>
      </w:r>
      <w:r w:rsidR="00587137" w:rsidRPr="00FB3293">
        <w:rPr>
          <w:rFonts w:ascii="Helvetica" w:hAnsi="Helvetica" w:cs="Helvetica"/>
        </w:rPr>
        <w:t>/</w:t>
      </w:r>
      <w:r>
        <w:rPr>
          <w:rFonts w:ascii="Helvetica" w:hAnsi="Helvetica" w:cs="Helvetica"/>
        </w:rPr>
        <w:t>02</w:t>
      </w:r>
      <w:r w:rsidR="00587137" w:rsidRPr="00FB3293">
        <w:rPr>
          <w:rFonts w:ascii="Helvetica" w:hAnsi="Helvetica" w:cs="Helvetica"/>
        </w:rPr>
        <w:t xml:space="preserve">/2018 - </w:t>
      </w:r>
      <w:r>
        <w:rPr>
          <w:rFonts w:ascii="Helvetica" w:hAnsi="Helvetica" w:cs="Helvetica"/>
        </w:rPr>
        <w:t>01</w:t>
      </w:r>
      <w:r w:rsidR="00587137">
        <w:rPr>
          <w:rFonts w:ascii="Helvetica" w:hAnsi="Helvetica" w:cs="Helvetica"/>
        </w:rPr>
        <w:t>/</w:t>
      </w:r>
      <w:r>
        <w:rPr>
          <w:rFonts w:ascii="Helvetica" w:hAnsi="Helvetica" w:cs="Helvetica"/>
        </w:rPr>
        <w:t>31</w:t>
      </w:r>
      <w:r w:rsidR="00587137" w:rsidRPr="00FB3293">
        <w:rPr>
          <w:rFonts w:ascii="Helvetica" w:hAnsi="Helvetica" w:cs="Helvetica"/>
        </w:rPr>
        <w:t>/2018)</w:t>
      </w:r>
    </w:p>
    <w:p w14:paraId="500D6214" w14:textId="26A18EB6" w:rsidR="00587137" w:rsidRPr="00FB3293" w:rsidRDefault="0006003A" w:rsidP="0006003A">
      <w:pPr>
        <w:autoSpaceDE w:val="0"/>
        <w:autoSpaceDN w:val="0"/>
        <w:adjustRightInd w:val="0"/>
        <w:spacing w:after="0"/>
        <w:rPr>
          <w:rFonts w:ascii="Helvetica" w:hAnsi="Helvetica" w:cs="Helvetica"/>
        </w:rPr>
      </w:pPr>
      <w:r>
        <w:rPr>
          <w:rFonts w:ascii="Helvetica" w:hAnsi="Helvetica" w:cs="Helvetica"/>
        </w:rPr>
        <w:t>2</w:t>
      </w:r>
      <w:r w:rsidR="00587137" w:rsidRPr="00FB3293">
        <w:rPr>
          <w:rFonts w:ascii="Helvetica" w:hAnsi="Helvetica" w:cs="Helvetica"/>
        </w:rPr>
        <w:t>) Development and setting-up the SHM software (</w:t>
      </w:r>
      <w:r>
        <w:rPr>
          <w:rFonts w:ascii="Helvetica" w:hAnsi="Helvetica" w:cs="Helvetica"/>
        </w:rPr>
        <w:t>01</w:t>
      </w:r>
      <w:r w:rsidRPr="00FB3293">
        <w:rPr>
          <w:rFonts w:ascii="Helvetica" w:hAnsi="Helvetica" w:cs="Helvetica"/>
        </w:rPr>
        <w:t>/</w:t>
      </w:r>
      <w:r>
        <w:rPr>
          <w:rFonts w:ascii="Helvetica" w:hAnsi="Helvetica" w:cs="Helvetica"/>
        </w:rPr>
        <w:t>02</w:t>
      </w:r>
      <w:r w:rsidRPr="00FB3293">
        <w:rPr>
          <w:rFonts w:ascii="Helvetica" w:hAnsi="Helvetica" w:cs="Helvetica"/>
        </w:rPr>
        <w:t xml:space="preserve">/2018 - </w:t>
      </w:r>
      <w:r>
        <w:rPr>
          <w:rFonts w:ascii="Helvetica" w:hAnsi="Helvetica" w:cs="Helvetica"/>
        </w:rPr>
        <w:t>01/31</w:t>
      </w:r>
      <w:r w:rsidRPr="00FB3293">
        <w:rPr>
          <w:rFonts w:ascii="Helvetica" w:hAnsi="Helvetica" w:cs="Helvetica"/>
        </w:rPr>
        <w:t>/2018</w:t>
      </w:r>
      <w:r w:rsidR="00587137" w:rsidRPr="00FB3293">
        <w:rPr>
          <w:rFonts w:ascii="Helvetica" w:hAnsi="Helvetica" w:cs="Helvetica"/>
        </w:rPr>
        <w:t xml:space="preserve">) </w:t>
      </w:r>
    </w:p>
    <w:p w14:paraId="2C7869BE" w14:textId="47D83C34" w:rsidR="00587137" w:rsidRPr="00FB3293" w:rsidRDefault="0006003A" w:rsidP="00B008BD">
      <w:pPr>
        <w:autoSpaceDE w:val="0"/>
        <w:autoSpaceDN w:val="0"/>
        <w:adjustRightInd w:val="0"/>
        <w:spacing w:after="0"/>
        <w:rPr>
          <w:rFonts w:ascii="Helvetica" w:hAnsi="Helvetica" w:cs="Helvetica"/>
        </w:rPr>
      </w:pPr>
      <w:r>
        <w:rPr>
          <w:rFonts w:ascii="Helvetica" w:hAnsi="Helvetica" w:cs="Helvetica"/>
        </w:rPr>
        <w:t>3</w:t>
      </w:r>
      <w:r w:rsidR="00587137" w:rsidRPr="00FB3293">
        <w:rPr>
          <w:rFonts w:ascii="Helvetica" w:hAnsi="Helvetica" w:cs="Helvetica"/>
        </w:rPr>
        <w:t>) Analyzing the collected data and attending multiple field trips to evaluate different loading scenarios (along with NYCDOT and MTA personnel) (</w:t>
      </w:r>
      <w:r>
        <w:rPr>
          <w:rFonts w:ascii="Helvetica" w:hAnsi="Helvetica" w:cs="Helvetica"/>
        </w:rPr>
        <w:t>02</w:t>
      </w:r>
      <w:r w:rsidRPr="00FB3293">
        <w:rPr>
          <w:rFonts w:ascii="Helvetica" w:hAnsi="Helvetica" w:cs="Helvetica"/>
        </w:rPr>
        <w:t>/</w:t>
      </w:r>
      <w:r>
        <w:rPr>
          <w:rFonts w:ascii="Helvetica" w:hAnsi="Helvetica" w:cs="Helvetica"/>
        </w:rPr>
        <w:t>01</w:t>
      </w:r>
      <w:r w:rsidRPr="00FB3293">
        <w:rPr>
          <w:rFonts w:ascii="Helvetica" w:hAnsi="Helvetica" w:cs="Helvetica"/>
        </w:rPr>
        <w:t xml:space="preserve">/2018 - </w:t>
      </w:r>
      <w:r>
        <w:rPr>
          <w:rFonts w:ascii="Helvetica" w:hAnsi="Helvetica" w:cs="Helvetica"/>
        </w:rPr>
        <w:t>0</w:t>
      </w:r>
      <w:r w:rsidR="00B008BD">
        <w:rPr>
          <w:rFonts w:ascii="Helvetica" w:hAnsi="Helvetica" w:cs="Helvetica"/>
        </w:rPr>
        <w:t>5</w:t>
      </w:r>
      <w:r>
        <w:rPr>
          <w:rFonts w:ascii="Helvetica" w:hAnsi="Helvetica" w:cs="Helvetica"/>
        </w:rPr>
        <w:t>/31</w:t>
      </w:r>
      <w:r w:rsidRPr="00FB3293">
        <w:rPr>
          <w:rFonts w:ascii="Helvetica" w:hAnsi="Helvetica" w:cs="Helvetica"/>
        </w:rPr>
        <w:t>/2018</w:t>
      </w:r>
      <w:r w:rsidR="00587137" w:rsidRPr="00FB3293">
        <w:rPr>
          <w:rFonts w:ascii="Helvetica" w:hAnsi="Helvetica" w:cs="Helvetica"/>
        </w:rPr>
        <w:t>)</w:t>
      </w:r>
    </w:p>
    <w:p w14:paraId="227D601D" w14:textId="4B2E8BD8" w:rsidR="00587137" w:rsidRDefault="0006003A" w:rsidP="00B008BD">
      <w:pPr>
        <w:autoSpaceDE w:val="0"/>
        <w:autoSpaceDN w:val="0"/>
        <w:adjustRightInd w:val="0"/>
        <w:spacing w:after="0"/>
        <w:rPr>
          <w:rFonts w:ascii="Helvetica" w:hAnsi="Helvetica" w:cs="Helvetica"/>
        </w:rPr>
      </w:pPr>
      <w:r>
        <w:rPr>
          <w:rFonts w:ascii="Helvetica" w:hAnsi="Helvetica" w:cs="Helvetica"/>
        </w:rPr>
        <w:t>4</w:t>
      </w:r>
      <w:r w:rsidR="00587137">
        <w:rPr>
          <w:rFonts w:ascii="Helvetica" w:hAnsi="Helvetica" w:cs="Helvetica"/>
        </w:rPr>
        <w:t xml:space="preserve">) </w:t>
      </w:r>
      <w:r w:rsidR="00587137" w:rsidRPr="00FB3293">
        <w:rPr>
          <w:rFonts w:ascii="Helvetica" w:hAnsi="Helvetica" w:cs="Helvetica"/>
        </w:rPr>
        <w:t xml:space="preserve">Training of the NYCDOT and MTA personnel for </w:t>
      </w:r>
      <w:r w:rsidR="00587137" w:rsidRPr="00FB3293">
        <w:rPr>
          <w:rFonts w:ascii="Helvetica" w:hAnsi="Helvetica" w:cs="Helvetica"/>
          <w:noProof/>
        </w:rPr>
        <w:t>real-time</w:t>
      </w:r>
      <w:r w:rsidR="00587137" w:rsidRPr="00FB3293">
        <w:rPr>
          <w:rFonts w:ascii="Helvetica" w:hAnsi="Helvetica" w:cs="Helvetica"/>
        </w:rPr>
        <w:t xml:space="preserve"> monitoring of the </w:t>
      </w:r>
      <w:r w:rsidR="00587137">
        <w:rPr>
          <w:rFonts w:ascii="Helvetica" w:hAnsi="Helvetica" w:cs="Helvetica"/>
        </w:rPr>
        <w:t>b</w:t>
      </w:r>
      <w:r w:rsidR="00587137" w:rsidRPr="00FB3293">
        <w:rPr>
          <w:rFonts w:ascii="Helvetica" w:hAnsi="Helvetica" w:cs="Helvetica"/>
        </w:rPr>
        <w:t xml:space="preserve">ridge by use of the </w:t>
      </w:r>
      <w:r w:rsidR="00587137" w:rsidRPr="00FB3293">
        <w:rPr>
          <w:rFonts w:ascii="Helvetica" w:hAnsi="Helvetica" w:cs="Helvetica"/>
          <w:noProof/>
        </w:rPr>
        <w:t>real-time</w:t>
      </w:r>
      <w:r w:rsidR="00587137" w:rsidRPr="00FB3293">
        <w:rPr>
          <w:rFonts w:ascii="Helvetica" w:hAnsi="Helvetica" w:cs="Helvetica"/>
        </w:rPr>
        <w:t xml:space="preserve"> system (0</w:t>
      </w:r>
      <w:r w:rsidR="00B008BD">
        <w:rPr>
          <w:rFonts w:ascii="Helvetica" w:hAnsi="Helvetica" w:cs="Helvetica"/>
        </w:rPr>
        <w:t>4</w:t>
      </w:r>
      <w:r w:rsidR="00587137" w:rsidRPr="00FB3293">
        <w:rPr>
          <w:rFonts w:ascii="Helvetica" w:hAnsi="Helvetica" w:cs="Helvetica"/>
        </w:rPr>
        <w:t>/01/2019 - 0</w:t>
      </w:r>
      <w:r w:rsidR="00B008BD">
        <w:rPr>
          <w:rFonts w:ascii="Helvetica" w:hAnsi="Helvetica" w:cs="Helvetica"/>
        </w:rPr>
        <w:t>4</w:t>
      </w:r>
      <w:r w:rsidR="00587137" w:rsidRPr="00FB3293">
        <w:rPr>
          <w:rFonts w:ascii="Helvetica" w:hAnsi="Helvetica" w:cs="Helvetica"/>
        </w:rPr>
        <w:t>/</w:t>
      </w:r>
      <w:r w:rsidR="00B008BD">
        <w:rPr>
          <w:rFonts w:ascii="Helvetica" w:hAnsi="Helvetica" w:cs="Helvetica"/>
        </w:rPr>
        <w:t>30</w:t>
      </w:r>
      <w:r w:rsidR="00587137" w:rsidRPr="00FB3293">
        <w:rPr>
          <w:rFonts w:ascii="Helvetica" w:hAnsi="Helvetica" w:cs="Helvetica"/>
        </w:rPr>
        <w:t>/2019)</w:t>
      </w:r>
    </w:p>
    <w:p w14:paraId="64D03858" w14:textId="63082AE3" w:rsidR="00B008BD" w:rsidRDefault="00B008BD" w:rsidP="00B008BD">
      <w:pPr>
        <w:autoSpaceDE w:val="0"/>
        <w:autoSpaceDN w:val="0"/>
        <w:adjustRightInd w:val="0"/>
        <w:spacing w:after="0"/>
        <w:rPr>
          <w:rFonts w:ascii="Helvetica" w:hAnsi="Helvetica" w:cs="Helvetica"/>
        </w:rPr>
      </w:pPr>
      <w:r>
        <w:rPr>
          <w:rFonts w:ascii="Helvetica" w:hAnsi="Helvetica" w:cs="Helvetica"/>
        </w:rPr>
        <w:t>5) Drafting the final report</w:t>
      </w:r>
      <w:r w:rsidRPr="00FB3293">
        <w:rPr>
          <w:rFonts w:ascii="Helvetica" w:hAnsi="Helvetica" w:cs="Helvetica"/>
        </w:rPr>
        <w:t xml:space="preserve"> (0</w:t>
      </w:r>
      <w:r>
        <w:rPr>
          <w:rFonts w:ascii="Helvetica" w:hAnsi="Helvetica" w:cs="Helvetica"/>
        </w:rPr>
        <w:t>6</w:t>
      </w:r>
      <w:r w:rsidRPr="00FB3293">
        <w:rPr>
          <w:rFonts w:ascii="Helvetica" w:hAnsi="Helvetica" w:cs="Helvetica"/>
        </w:rPr>
        <w:t>/01/2019 - 0</w:t>
      </w:r>
      <w:r>
        <w:rPr>
          <w:rFonts w:ascii="Helvetica" w:hAnsi="Helvetica" w:cs="Helvetica"/>
        </w:rPr>
        <w:t>6</w:t>
      </w:r>
      <w:r w:rsidRPr="00FB3293">
        <w:rPr>
          <w:rFonts w:ascii="Helvetica" w:hAnsi="Helvetica" w:cs="Helvetica"/>
        </w:rPr>
        <w:t>/</w:t>
      </w:r>
      <w:r>
        <w:rPr>
          <w:rFonts w:ascii="Helvetica" w:hAnsi="Helvetica" w:cs="Helvetica"/>
        </w:rPr>
        <w:t>30</w:t>
      </w:r>
      <w:r w:rsidRPr="00FB3293">
        <w:rPr>
          <w:rFonts w:ascii="Helvetica" w:hAnsi="Helvetica" w:cs="Helvetica"/>
        </w:rPr>
        <w:t>/2019)</w:t>
      </w:r>
    </w:p>
    <w:p w14:paraId="13DF0410" w14:textId="4B4ED81A" w:rsidR="00B008BD" w:rsidRDefault="00B008BD" w:rsidP="00B008BD">
      <w:pPr>
        <w:autoSpaceDE w:val="0"/>
        <w:autoSpaceDN w:val="0"/>
        <w:adjustRightInd w:val="0"/>
        <w:spacing w:after="0"/>
        <w:rPr>
          <w:rFonts w:ascii="Helvetica" w:hAnsi="Helvetica" w:cs="Helvetica"/>
        </w:rPr>
      </w:pPr>
      <w:r>
        <w:rPr>
          <w:rFonts w:ascii="Helvetica" w:hAnsi="Helvetica" w:cs="Helvetica"/>
        </w:rPr>
        <w:t>6) Detaching the sensors</w:t>
      </w:r>
      <w:r w:rsidRPr="00FB3293">
        <w:rPr>
          <w:rFonts w:ascii="Helvetica" w:hAnsi="Helvetica" w:cs="Helvetica"/>
        </w:rPr>
        <w:t xml:space="preserve"> (0</w:t>
      </w:r>
      <w:r>
        <w:rPr>
          <w:rFonts w:ascii="Helvetica" w:hAnsi="Helvetica" w:cs="Helvetica"/>
        </w:rPr>
        <w:t>6/15</w:t>
      </w:r>
      <w:r w:rsidRPr="00FB3293">
        <w:rPr>
          <w:rFonts w:ascii="Helvetica" w:hAnsi="Helvetica" w:cs="Helvetica"/>
        </w:rPr>
        <w:t>/2019 - 0</w:t>
      </w:r>
      <w:r>
        <w:rPr>
          <w:rFonts w:ascii="Helvetica" w:hAnsi="Helvetica" w:cs="Helvetica"/>
        </w:rPr>
        <w:t>6</w:t>
      </w:r>
      <w:r w:rsidRPr="00FB3293">
        <w:rPr>
          <w:rFonts w:ascii="Helvetica" w:hAnsi="Helvetica" w:cs="Helvetica"/>
        </w:rPr>
        <w:t>/</w:t>
      </w:r>
      <w:r>
        <w:rPr>
          <w:rFonts w:ascii="Helvetica" w:hAnsi="Helvetica" w:cs="Helvetica"/>
        </w:rPr>
        <w:t>30</w:t>
      </w:r>
      <w:r w:rsidRPr="00FB3293">
        <w:rPr>
          <w:rFonts w:ascii="Helvetica" w:hAnsi="Helvetica" w:cs="Helvetica"/>
        </w:rPr>
        <w:t>/2019)</w:t>
      </w:r>
    </w:p>
    <w:p w14:paraId="63173960" w14:textId="0D010712" w:rsidR="006E6E77" w:rsidRDefault="006E6E77" w:rsidP="00587137">
      <w:pPr>
        <w:tabs>
          <w:tab w:val="left" w:pos="1125"/>
        </w:tabs>
      </w:pPr>
    </w:p>
    <w:sectPr w:rsidR="006E6E77" w:rsidSect="00432830">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 w:author="John Braley" w:date="2018-12-18T08:20:00Z" w:initials="JB">
    <w:p w14:paraId="3F7F5680" w14:textId="552ED530" w:rsidR="00B27398" w:rsidRDefault="00B27398">
      <w:pPr>
        <w:pStyle w:val="CommentText"/>
      </w:pPr>
      <w:r>
        <w:rPr>
          <w:rStyle w:val="CommentReference"/>
        </w:rPr>
        <w:annotationRef/>
      </w:r>
      <w:r>
        <w:t>Are they providing the scaffolding?</w:t>
      </w:r>
      <w:r w:rsidR="00267D61">
        <w:t xml:space="preserve"> Will scaffolding even be necessary given how close the bridge superstructure is to the roof of the building?</w:t>
      </w:r>
    </w:p>
  </w:comment>
  <w:comment w:id="47" w:author="Sally" w:date="2018-12-17T21:03:00Z" w:initials="S">
    <w:p w14:paraId="714E1C6D" w14:textId="5035B80D" w:rsidR="00574814" w:rsidRDefault="00574814">
      <w:pPr>
        <w:pStyle w:val="CommentText"/>
      </w:pPr>
      <w:r>
        <w:rPr>
          <w:rStyle w:val="CommentReference"/>
        </w:rPr>
        <w:annotationRef/>
      </w:r>
      <w:r>
        <w:t>While I am working on the map, could you please send me some of the pics you might took from the splicing joints?</w:t>
      </w:r>
    </w:p>
  </w:comment>
  <w:comment w:id="53" w:author="Sally" w:date="2018-12-17T18:56:00Z" w:initials="S">
    <w:p w14:paraId="29673C96" w14:textId="7B9B53D7" w:rsidR="006D081D" w:rsidRDefault="006D081D" w:rsidP="006D081D">
      <w:pPr>
        <w:pStyle w:val="CommentText"/>
        <w:numPr>
          <w:ilvl w:val="0"/>
          <w:numId w:val="2"/>
        </w:numPr>
      </w:pPr>
      <w:r>
        <w:rPr>
          <w:rStyle w:val="CommentReference"/>
        </w:rPr>
        <w:annotationRef/>
      </w:r>
      <w:r w:rsidR="00AE1C7D">
        <w:t xml:space="preserve"> </w:t>
      </w:r>
      <w:r>
        <w:t>Could you please show where the bad splices are in the pics?</w:t>
      </w:r>
    </w:p>
    <w:p w14:paraId="788C1966" w14:textId="77777777" w:rsidR="006D081D" w:rsidRDefault="006D081D" w:rsidP="006D081D">
      <w:pPr>
        <w:pStyle w:val="CommentText"/>
        <w:numPr>
          <w:ilvl w:val="0"/>
          <w:numId w:val="2"/>
        </w:numPr>
      </w:pPr>
      <w:r>
        <w:t xml:space="preserve"> Could you please use the same scale for the vertical </w:t>
      </w:r>
      <w:proofErr w:type="gramStart"/>
      <w:r>
        <w:t>axis’s</w:t>
      </w:r>
      <w:proofErr w:type="gramEnd"/>
      <w:r>
        <w:t>, so they can see the difference in amplitude level?</w:t>
      </w:r>
    </w:p>
  </w:comment>
  <w:comment w:id="65" w:author="John Braley" w:date="2018-12-18T08:17:00Z" w:initials="JB">
    <w:p w14:paraId="1A648ADD" w14:textId="2631A2FC" w:rsidR="00267D61" w:rsidRDefault="00267D61">
      <w:pPr>
        <w:pStyle w:val="CommentText"/>
      </w:pPr>
      <w:r>
        <w:rPr>
          <w:rStyle w:val="CommentReference"/>
        </w:rPr>
        <w:annotationRef/>
      </w:r>
      <w:r>
        <w:t>I don’t think pointing out these structural elements serves much purpose.</w:t>
      </w:r>
    </w:p>
  </w:comment>
  <w:comment w:id="91" w:author="John Braley" w:date="2018-12-18T08:24:00Z" w:initials="JB">
    <w:p w14:paraId="0A39A578" w14:textId="62F02584" w:rsidR="00267D61" w:rsidRDefault="00267D61">
      <w:pPr>
        <w:pStyle w:val="CommentText"/>
      </w:pPr>
      <w:r>
        <w:rPr>
          <w:rStyle w:val="CommentReference"/>
        </w:rPr>
        <w:annotationRef/>
      </w:r>
      <w:r>
        <w:t xml:space="preserve">The location (and pier number) should be called out on a plan view. </w:t>
      </w:r>
    </w:p>
  </w:comment>
  <w:comment w:id="92" w:author="John Braley" w:date="2018-12-18T08:25:00Z" w:initials="JB">
    <w:p w14:paraId="3234FA91" w14:textId="463869F0" w:rsidR="00C84B3D" w:rsidRDefault="00C84B3D">
      <w:pPr>
        <w:pStyle w:val="CommentText"/>
      </w:pPr>
      <w:r>
        <w:rPr>
          <w:rStyle w:val="CommentReference"/>
        </w:rPr>
        <w:annotationRef/>
      </w:r>
      <w:r>
        <w:t>This image seems unnecessary. I don’t think they need to know the exact anchor to be used.</w:t>
      </w:r>
    </w:p>
  </w:comment>
  <w:comment w:id="93" w:author="John Braley" w:date="2018-12-18T08:33:00Z" w:initials="JB">
    <w:p w14:paraId="7D450276" w14:textId="6BD27711" w:rsidR="00C84B3D" w:rsidRDefault="00C84B3D">
      <w:pPr>
        <w:pStyle w:val="CommentText"/>
      </w:pPr>
      <w:r>
        <w:rPr>
          <w:rStyle w:val="CommentReference"/>
        </w:rPr>
        <w:annotationRef/>
      </w:r>
      <w:r>
        <w:t>How does instrumentation length impact scaffolding requirements?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14E1C6D" w15:done="0"/>
  <w15:commentEx w15:paraId="788C196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A01D2A" w14:textId="77777777" w:rsidR="00A37785" w:rsidRDefault="00A37785" w:rsidP="002B4E78">
      <w:pPr>
        <w:spacing w:after="0" w:line="240" w:lineRule="auto"/>
      </w:pPr>
      <w:r>
        <w:separator/>
      </w:r>
    </w:p>
  </w:endnote>
  <w:endnote w:type="continuationSeparator" w:id="0">
    <w:p w14:paraId="1565E6F1" w14:textId="77777777" w:rsidR="00A37785" w:rsidRDefault="00A37785" w:rsidP="002B4E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6463947"/>
      <w:docPartObj>
        <w:docPartGallery w:val="Page Numbers (Bottom of Page)"/>
        <w:docPartUnique/>
      </w:docPartObj>
    </w:sdtPr>
    <w:sdtEndPr>
      <w:rPr>
        <w:noProof/>
      </w:rPr>
    </w:sdtEndPr>
    <w:sdtContent>
      <w:p w14:paraId="4C31DC22" w14:textId="63081919" w:rsidR="002B4E78" w:rsidRDefault="002B4E78">
        <w:pPr>
          <w:pStyle w:val="Footer"/>
          <w:jc w:val="right"/>
        </w:pPr>
        <w:r>
          <w:fldChar w:fldCharType="begin"/>
        </w:r>
        <w:r>
          <w:instrText xml:space="preserve"> PAGE   \* MERGEFORMAT </w:instrText>
        </w:r>
        <w:r>
          <w:fldChar w:fldCharType="separate"/>
        </w:r>
        <w:r w:rsidR="003527EB">
          <w:rPr>
            <w:noProof/>
          </w:rPr>
          <w:t>9</w:t>
        </w:r>
        <w:r>
          <w:rPr>
            <w:noProof/>
          </w:rPr>
          <w:fldChar w:fldCharType="end"/>
        </w:r>
      </w:p>
    </w:sdtContent>
  </w:sdt>
  <w:p w14:paraId="09EFDE29" w14:textId="77777777" w:rsidR="002B4E78" w:rsidRDefault="002B4E7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EB0407" w14:textId="77777777" w:rsidR="00A37785" w:rsidRDefault="00A37785" w:rsidP="002B4E78">
      <w:pPr>
        <w:spacing w:after="0" w:line="240" w:lineRule="auto"/>
      </w:pPr>
      <w:r>
        <w:separator/>
      </w:r>
    </w:p>
  </w:footnote>
  <w:footnote w:type="continuationSeparator" w:id="0">
    <w:p w14:paraId="604C73B8" w14:textId="77777777" w:rsidR="00A37785" w:rsidRDefault="00A37785" w:rsidP="002B4E7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F21DD9"/>
    <w:multiLevelType w:val="hybridMultilevel"/>
    <w:tmpl w:val="9092D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0AA4B78"/>
    <w:multiLevelType w:val="hybridMultilevel"/>
    <w:tmpl w:val="EB7C8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4C73D83"/>
    <w:multiLevelType w:val="hybridMultilevel"/>
    <w:tmpl w:val="73F63B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ally">
    <w15:presenceInfo w15:providerId="None" w15:userId="Sall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a0sDQ1MzA3NDExMDQ1MTVT0lEKTi0uzszPAykwqgUAUDBpYSwAAAA="/>
  </w:docVars>
  <w:rsids>
    <w:rsidRoot w:val="00F401CF"/>
    <w:rsid w:val="00012870"/>
    <w:rsid w:val="00016B82"/>
    <w:rsid w:val="00034E1C"/>
    <w:rsid w:val="0006003A"/>
    <w:rsid w:val="000640BF"/>
    <w:rsid w:val="000A7F45"/>
    <w:rsid w:val="000B4A56"/>
    <w:rsid w:val="00132C42"/>
    <w:rsid w:val="00147F4F"/>
    <w:rsid w:val="001816EC"/>
    <w:rsid w:val="00232A19"/>
    <w:rsid w:val="00267D61"/>
    <w:rsid w:val="002A73C4"/>
    <w:rsid w:val="002B4E78"/>
    <w:rsid w:val="002D3D53"/>
    <w:rsid w:val="003169AB"/>
    <w:rsid w:val="00347BFE"/>
    <w:rsid w:val="003527EB"/>
    <w:rsid w:val="0036048A"/>
    <w:rsid w:val="00360A22"/>
    <w:rsid w:val="00390456"/>
    <w:rsid w:val="00395EDE"/>
    <w:rsid w:val="00416A0E"/>
    <w:rsid w:val="004220D9"/>
    <w:rsid w:val="00432830"/>
    <w:rsid w:val="004409A4"/>
    <w:rsid w:val="00470C1C"/>
    <w:rsid w:val="004A2DCA"/>
    <w:rsid w:val="004D061A"/>
    <w:rsid w:val="004E6BC7"/>
    <w:rsid w:val="00523275"/>
    <w:rsid w:val="00550D12"/>
    <w:rsid w:val="00566E42"/>
    <w:rsid w:val="00574814"/>
    <w:rsid w:val="00587137"/>
    <w:rsid w:val="005E0D06"/>
    <w:rsid w:val="006247D2"/>
    <w:rsid w:val="00641BC6"/>
    <w:rsid w:val="006C6240"/>
    <w:rsid w:val="006D081D"/>
    <w:rsid w:val="006E6E77"/>
    <w:rsid w:val="007308D4"/>
    <w:rsid w:val="007573D7"/>
    <w:rsid w:val="00777081"/>
    <w:rsid w:val="007D300A"/>
    <w:rsid w:val="007F6052"/>
    <w:rsid w:val="0080177F"/>
    <w:rsid w:val="00816799"/>
    <w:rsid w:val="008519F4"/>
    <w:rsid w:val="009534C9"/>
    <w:rsid w:val="0095474E"/>
    <w:rsid w:val="00964E17"/>
    <w:rsid w:val="009678C9"/>
    <w:rsid w:val="00981589"/>
    <w:rsid w:val="009E25AD"/>
    <w:rsid w:val="009F04ED"/>
    <w:rsid w:val="00A203BD"/>
    <w:rsid w:val="00A37785"/>
    <w:rsid w:val="00AC3800"/>
    <w:rsid w:val="00AE1C7D"/>
    <w:rsid w:val="00B008BD"/>
    <w:rsid w:val="00B16908"/>
    <w:rsid w:val="00B243B8"/>
    <w:rsid w:val="00B27398"/>
    <w:rsid w:val="00B4554A"/>
    <w:rsid w:val="00BF1DF6"/>
    <w:rsid w:val="00C177DF"/>
    <w:rsid w:val="00C6581F"/>
    <w:rsid w:val="00C84B3D"/>
    <w:rsid w:val="00D14692"/>
    <w:rsid w:val="00D217DE"/>
    <w:rsid w:val="00D428D8"/>
    <w:rsid w:val="00D94916"/>
    <w:rsid w:val="00DB2FD6"/>
    <w:rsid w:val="00DB687C"/>
    <w:rsid w:val="00E040BB"/>
    <w:rsid w:val="00E06985"/>
    <w:rsid w:val="00E921C8"/>
    <w:rsid w:val="00E95A82"/>
    <w:rsid w:val="00EA1E1E"/>
    <w:rsid w:val="00F25E1E"/>
    <w:rsid w:val="00F340C0"/>
    <w:rsid w:val="00F401CF"/>
    <w:rsid w:val="00F74E85"/>
    <w:rsid w:val="00F972A4"/>
    <w:rsid w:val="00FF616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9B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67D6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67D6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67D6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95A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5A82"/>
    <w:rPr>
      <w:rFonts w:ascii="Tahoma" w:hAnsi="Tahoma" w:cs="Tahoma"/>
      <w:sz w:val="16"/>
      <w:szCs w:val="16"/>
    </w:rPr>
  </w:style>
  <w:style w:type="paragraph" w:styleId="NormalWeb">
    <w:name w:val="Normal (Web)"/>
    <w:basedOn w:val="Normal"/>
    <w:uiPriority w:val="99"/>
    <w:semiHidden/>
    <w:unhideWhenUsed/>
    <w:rsid w:val="00E95A82"/>
    <w:pPr>
      <w:spacing w:before="100" w:beforeAutospacing="1" w:after="100" w:afterAutospacing="1" w:line="240" w:lineRule="auto"/>
    </w:pPr>
    <w:rPr>
      <w:rFonts w:ascii="Times New Roman" w:eastAsiaTheme="minorEastAsia" w:hAnsi="Times New Roman" w:cs="Times New Roman"/>
      <w:sz w:val="24"/>
      <w:szCs w:val="24"/>
    </w:rPr>
  </w:style>
  <w:style w:type="paragraph" w:styleId="Caption">
    <w:name w:val="caption"/>
    <w:basedOn w:val="Normal"/>
    <w:next w:val="Normal"/>
    <w:uiPriority w:val="35"/>
    <w:unhideWhenUsed/>
    <w:qFormat/>
    <w:rsid w:val="0036048A"/>
    <w:pPr>
      <w:spacing w:line="240" w:lineRule="auto"/>
    </w:pPr>
    <w:rPr>
      <w:b/>
      <w:bCs/>
      <w:color w:val="4F81BD" w:themeColor="accent1"/>
      <w:sz w:val="18"/>
      <w:szCs w:val="18"/>
    </w:rPr>
  </w:style>
  <w:style w:type="paragraph" w:styleId="ListParagraph">
    <w:name w:val="List Paragraph"/>
    <w:basedOn w:val="Normal"/>
    <w:uiPriority w:val="34"/>
    <w:qFormat/>
    <w:rsid w:val="00EA1E1E"/>
    <w:pPr>
      <w:ind w:left="720"/>
      <w:contextualSpacing/>
    </w:pPr>
  </w:style>
  <w:style w:type="table" w:styleId="TableGrid">
    <w:name w:val="Table Grid"/>
    <w:basedOn w:val="TableNormal"/>
    <w:uiPriority w:val="59"/>
    <w:rsid w:val="00D146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D081D"/>
    <w:rPr>
      <w:sz w:val="16"/>
      <w:szCs w:val="16"/>
    </w:rPr>
  </w:style>
  <w:style w:type="paragraph" w:styleId="CommentText">
    <w:name w:val="annotation text"/>
    <w:basedOn w:val="Normal"/>
    <w:link w:val="CommentTextChar"/>
    <w:uiPriority w:val="99"/>
    <w:semiHidden/>
    <w:unhideWhenUsed/>
    <w:rsid w:val="006D081D"/>
    <w:pPr>
      <w:spacing w:line="240" w:lineRule="auto"/>
    </w:pPr>
    <w:rPr>
      <w:sz w:val="20"/>
      <w:szCs w:val="20"/>
    </w:rPr>
  </w:style>
  <w:style w:type="character" w:customStyle="1" w:styleId="CommentTextChar">
    <w:name w:val="Comment Text Char"/>
    <w:basedOn w:val="DefaultParagraphFont"/>
    <w:link w:val="CommentText"/>
    <w:uiPriority w:val="99"/>
    <w:semiHidden/>
    <w:rsid w:val="006D081D"/>
    <w:rPr>
      <w:sz w:val="20"/>
      <w:szCs w:val="20"/>
    </w:rPr>
  </w:style>
  <w:style w:type="paragraph" w:styleId="CommentSubject">
    <w:name w:val="annotation subject"/>
    <w:basedOn w:val="CommentText"/>
    <w:next w:val="CommentText"/>
    <w:link w:val="CommentSubjectChar"/>
    <w:uiPriority w:val="99"/>
    <w:semiHidden/>
    <w:unhideWhenUsed/>
    <w:rsid w:val="006D081D"/>
    <w:rPr>
      <w:b/>
      <w:bCs/>
    </w:rPr>
  </w:style>
  <w:style w:type="character" w:customStyle="1" w:styleId="CommentSubjectChar">
    <w:name w:val="Comment Subject Char"/>
    <w:basedOn w:val="CommentTextChar"/>
    <w:link w:val="CommentSubject"/>
    <w:uiPriority w:val="99"/>
    <w:semiHidden/>
    <w:rsid w:val="006D081D"/>
    <w:rPr>
      <w:b/>
      <w:bCs/>
      <w:sz w:val="20"/>
      <w:szCs w:val="20"/>
    </w:rPr>
  </w:style>
  <w:style w:type="paragraph" w:styleId="Header">
    <w:name w:val="header"/>
    <w:basedOn w:val="Normal"/>
    <w:link w:val="HeaderChar"/>
    <w:uiPriority w:val="99"/>
    <w:unhideWhenUsed/>
    <w:rsid w:val="002B4E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4E78"/>
  </w:style>
  <w:style w:type="paragraph" w:styleId="Footer">
    <w:name w:val="footer"/>
    <w:basedOn w:val="Normal"/>
    <w:link w:val="FooterChar"/>
    <w:uiPriority w:val="99"/>
    <w:unhideWhenUsed/>
    <w:rsid w:val="002B4E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4E78"/>
  </w:style>
  <w:style w:type="character" w:customStyle="1" w:styleId="Heading2Char">
    <w:name w:val="Heading 2 Char"/>
    <w:basedOn w:val="DefaultParagraphFont"/>
    <w:link w:val="Heading2"/>
    <w:uiPriority w:val="9"/>
    <w:rsid w:val="00267D6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67D61"/>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267D61"/>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67D6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67D6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67D6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95A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5A82"/>
    <w:rPr>
      <w:rFonts w:ascii="Tahoma" w:hAnsi="Tahoma" w:cs="Tahoma"/>
      <w:sz w:val="16"/>
      <w:szCs w:val="16"/>
    </w:rPr>
  </w:style>
  <w:style w:type="paragraph" w:styleId="NormalWeb">
    <w:name w:val="Normal (Web)"/>
    <w:basedOn w:val="Normal"/>
    <w:uiPriority w:val="99"/>
    <w:semiHidden/>
    <w:unhideWhenUsed/>
    <w:rsid w:val="00E95A82"/>
    <w:pPr>
      <w:spacing w:before="100" w:beforeAutospacing="1" w:after="100" w:afterAutospacing="1" w:line="240" w:lineRule="auto"/>
    </w:pPr>
    <w:rPr>
      <w:rFonts w:ascii="Times New Roman" w:eastAsiaTheme="minorEastAsia" w:hAnsi="Times New Roman" w:cs="Times New Roman"/>
      <w:sz w:val="24"/>
      <w:szCs w:val="24"/>
    </w:rPr>
  </w:style>
  <w:style w:type="paragraph" w:styleId="Caption">
    <w:name w:val="caption"/>
    <w:basedOn w:val="Normal"/>
    <w:next w:val="Normal"/>
    <w:uiPriority w:val="35"/>
    <w:unhideWhenUsed/>
    <w:qFormat/>
    <w:rsid w:val="0036048A"/>
    <w:pPr>
      <w:spacing w:line="240" w:lineRule="auto"/>
    </w:pPr>
    <w:rPr>
      <w:b/>
      <w:bCs/>
      <w:color w:val="4F81BD" w:themeColor="accent1"/>
      <w:sz w:val="18"/>
      <w:szCs w:val="18"/>
    </w:rPr>
  </w:style>
  <w:style w:type="paragraph" w:styleId="ListParagraph">
    <w:name w:val="List Paragraph"/>
    <w:basedOn w:val="Normal"/>
    <w:uiPriority w:val="34"/>
    <w:qFormat/>
    <w:rsid w:val="00EA1E1E"/>
    <w:pPr>
      <w:ind w:left="720"/>
      <w:contextualSpacing/>
    </w:pPr>
  </w:style>
  <w:style w:type="table" w:styleId="TableGrid">
    <w:name w:val="Table Grid"/>
    <w:basedOn w:val="TableNormal"/>
    <w:uiPriority w:val="59"/>
    <w:rsid w:val="00D146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D081D"/>
    <w:rPr>
      <w:sz w:val="16"/>
      <w:szCs w:val="16"/>
    </w:rPr>
  </w:style>
  <w:style w:type="paragraph" w:styleId="CommentText">
    <w:name w:val="annotation text"/>
    <w:basedOn w:val="Normal"/>
    <w:link w:val="CommentTextChar"/>
    <w:uiPriority w:val="99"/>
    <w:semiHidden/>
    <w:unhideWhenUsed/>
    <w:rsid w:val="006D081D"/>
    <w:pPr>
      <w:spacing w:line="240" w:lineRule="auto"/>
    </w:pPr>
    <w:rPr>
      <w:sz w:val="20"/>
      <w:szCs w:val="20"/>
    </w:rPr>
  </w:style>
  <w:style w:type="character" w:customStyle="1" w:styleId="CommentTextChar">
    <w:name w:val="Comment Text Char"/>
    <w:basedOn w:val="DefaultParagraphFont"/>
    <w:link w:val="CommentText"/>
    <w:uiPriority w:val="99"/>
    <w:semiHidden/>
    <w:rsid w:val="006D081D"/>
    <w:rPr>
      <w:sz w:val="20"/>
      <w:szCs w:val="20"/>
    </w:rPr>
  </w:style>
  <w:style w:type="paragraph" w:styleId="CommentSubject">
    <w:name w:val="annotation subject"/>
    <w:basedOn w:val="CommentText"/>
    <w:next w:val="CommentText"/>
    <w:link w:val="CommentSubjectChar"/>
    <w:uiPriority w:val="99"/>
    <w:semiHidden/>
    <w:unhideWhenUsed/>
    <w:rsid w:val="006D081D"/>
    <w:rPr>
      <w:b/>
      <w:bCs/>
    </w:rPr>
  </w:style>
  <w:style w:type="character" w:customStyle="1" w:styleId="CommentSubjectChar">
    <w:name w:val="Comment Subject Char"/>
    <w:basedOn w:val="CommentTextChar"/>
    <w:link w:val="CommentSubject"/>
    <w:uiPriority w:val="99"/>
    <w:semiHidden/>
    <w:rsid w:val="006D081D"/>
    <w:rPr>
      <w:b/>
      <w:bCs/>
      <w:sz w:val="20"/>
      <w:szCs w:val="20"/>
    </w:rPr>
  </w:style>
  <w:style w:type="paragraph" w:styleId="Header">
    <w:name w:val="header"/>
    <w:basedOn w:val="Normal"/>
    <w:link w:val="HeaderChar"/>
    <w:uiPriority w:val="99"/>
    <w:unhideWhenUsed/>
    <w:rsid w:val="002B4E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4E78"/>
  </w:style>
  <w:style w:type="paragraph" w:styleId="Footer">
    <w:name w:val="footer"/>
    <w:basedOn w:val="Normal"/>
    <w:link w:val="FooterChar"/>
    <w:uiPriority w:val="99"/>
    <w:unhideWhenUsed/>
    <w:rsid w:val="002B4E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4E78"/>
  </w:style>
  <w:style w:type="character" w:customStyle="1" w:styleId="Heading2Char">
    <w:name w:val="Heading 2 Char"/>
    <w:basedOn w:val="DefaultParagraphFont"/>
    <w:link w:val="Heading2"/>
    <w:uiPriority w:val="9"/>
    <w:rsid w:val="00267D6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67D61"/>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267D61"/>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image" Target="media/image9.jpeg"/><Relationship Id="rId26" Type="http://schemas.openxmlformats.org/officeDocument/2006/relationships/image" Target="media/image16.png"/><Relationship Id="rId39" Type="http://schemas.microsoft.com/office/2011/relationships/commentsExtended" Target="commentsExtended.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footer" Target="footer1.xml"/><Relationship Id="rId33" Type="http://schemas.openxmlformats.org/officeDocument/2006/relationships/image" Target="media/image23.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8.jp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ADC018C9-A9D3-4C84-9D5D-D9ADA2800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2220</Words>
  <Characters>12659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14850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Braley</dc:creator>
  <cp:lastModifiedBy>John Braley</cp:lastModifiedBy>
  <cp:revision>2</cp:revision>
  <dcterms:created xsi:type="dcterms:W3CDTF">2018-12-18T13:42:00Z</dcterms:created>
  <dcterms:modified xsi:type="dcterms:W3CDTF">2018-12-18T13:42:00Z</dcterms:modified>
</cp:coreProperties>
</file>